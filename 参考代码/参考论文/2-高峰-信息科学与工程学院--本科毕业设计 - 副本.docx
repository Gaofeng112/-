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982"/>
        </w:tabs>
      </w:pPr>
    </w:p>
    <w:p>
      <w:pPr>
        <w:tabs>
          <w:tab w:val="left" w:pos="3982"/>
        </w:tabs>
      </w:pPr>
    </w:p>
    <w:p>
      <w:pPr>
        <w:jc w:val="center"/>
        <w:rPr>
          <w:rFonts w:eastAsia="黑体"/>
          <w:sz w:val="72"/>
        </w:rPr>
      </w:pPr>
      <w:r>
        <w:rPr>
          <w:rFonts w:eastAsia="黑体"/>
          <w:sz w:val="72"/>
        </w:rPr>
        <w:drawing>
          <wp:inline distT="0" distB="0" distL="0" distR="0">
            <wp:extent cx="4373880" cy="101346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373880" cy="1013460"/>
                    </a:xfrm>
                    <a:prstGeom prst="rect">
                      <a:avLst/>
                    </a:prstGeom>
                    <a:noFill/>
                    <a:ln>
                      <a:noFill/>
                    </a:ln>
                  </pic:spPr>
                </pic:pic>
              </a:graphicData>
            </a:graphic>
          </wp:inline>
        </w:drawing>
      </w:r>
    </w:p>
    <w:p>
      <w:pPr>
        <w:jc w:val="center"/>
        <w:rPr>
          <w:rFonts w:ascii="华文细黑" w:hAnsi="华文细黑" w:eastAsia="华文细黑"/>
          <w:b/>
          <w:sz w:val="72"/>
          <w:szCs w:val="72"/>
        </w:rPr>
      </w:pPr>
      <w:r>
        <w:rPr>
          <w:rFonts w:hint="eastAsia" w:ascii="华文细黑" w:hAnsi="华文细黑" w:eastAsia="华文细黑"/>
          <w:b/>
          <w:sz w:val="72"/>
          <w:szCs w:val="72"/>
        </w:rPr>
        <w:t>本科毕业设计（论文）</w:t>
      </w:r>
    </w:p>
    <w:p/>
    <w:p>
      <w:pPr>
        <w:rPr>
          <w:rFonts w:ascii="黑体" w:hAnsi="黑体" w:eastAsia="黑体"/>
          <w:b/>
          <w:sz w:val="44"/>
          <w:szCs w:val="44"/>
        </w:rPr>
      </w:pPr>
      <w:r>
        <w:rPr>
          <w:rFonts w:hint="eastAsia" w:ascii="华文细黑" w:hAnsi="华文细黑" w:eastAsia="华文细黑"/>
          <w:b/>
          <w:sz w:val="44"/>
          <w:szCs w:val="44"/>
          <w:lang w:bidi="en-US"/>
        </w:rPr>
        <w:t>题目：</w:t>
      </w:r>
      <w:r>
        <w:rPr>
          <w:rFonts w:hint="eastAsia"/>
          <w:sz w:val="30"/>
          <w:szCs w:val="30"/>
          <w:u w:val="single"/>
        </w:rPr>
        <w:t xml:space="preserve">      基于STM32的简易智能手环              </w:t>
      </w:r>
    </w:p>
    <w:p>
      <w:r>
        <w:rPr>
          <w:rFonts w:hint="eastAsia"/>
        </w:rPr>
        <w:t xml:space="preserve">  </w:t>
      </w:r>
    </w:p>
    <w:p>
      <w:pPr>
        <w:rPr>
          <w:sz w:val="30"/>
          <w:szCs w:val="30"/>
          <w:u w:val="single"/>
        </w:rPr>
      </w:pPr>
      <w:r>
        <w:rPr>
          <w:rFonts w:hint="eastAsia"/>
        </w:rPr>
        <w:t xml:space="preserve">           </w:t>
      </w:r>
      <w:r>
        <w:rPr>
          <w:rFonts w:hint="eastAsia"/>
          <w:sz w:val="30"/>
          <w:szCs w:val="30"/>
          <w:u w:val="single"/>
        </w:rPr>
        <w:t xml:space="preserve">                                             </w:t>
      </w:r>
    </w:p>
    <w:p/>
    <w:p/>
    <w:p/>
    <w:p/>
    <w:p>
      <w:pPr>
        <w:spacing w:line="360" w:lineRule="auto"/>
        <w:ind w:firstLine="2100" w:firstLineChars="700"/>
        <w:rPr>
          <w:sz w:val="30"/>
          <w:szCs w:val="30"/>
          <w:u w:val="single"/>
        </w:rPr>
      </w:pPr>
      <w:r>
        <w:rPr>
          <w:rFonts w:hint="eastAsia"/>
          <w:sz w:val="30"/>
          <w:szCs w:val="30"/>
        </w:rPr>
        <w:t>学       院：</w:t>
      </w:r>
      <w:r>
        <w:rPr>
          <w:rFonts w:hint="eastAsia"/>
          <w:sz w:val="30"/>
          <w:szCs w:val="30"/>
          <w:u w:val="single"/>
        </w:rPr>
        <w:t xml:space="preserve">  信息科学与工程学院     </w:t>
      </w:r>
    </w:p>
    <w:p>
      <w:pPr>
        <w:spacing w:line="360" w:lineRule="auto"/>
        <w:ind w:firstLine="2100" w:firstLineChars="700"/>
        <w:rPr>
          <w:sz w:val="30"/>
          <w:szCs w:val="30"/>
          <w:u w:val="single"/>
        </w:rPr>
      </w:pPr>
      <w:r>
        <w:rPr>
          <w:rFonts w:hint="eastAsia"/>
          <w:sz w:val="30"/>
          <w:szCs w:val="30"/>
        </w:rPr>
        <w:t>专       业：</w:t>
      </w:r>
      <w:r>
        <w:rPr>
          <w:rFonts w:hint="eastAsia"/>
          <w:sz w:val="30"/>
          <w:szCs w:val="30"/>
          <w:u w:val="single"/>
        </w:rPr>
        <w:t xml:space="preserve">    电子信息工程         </w:t>
      </w:r>
    </w:p>
    <w:p>
      <w:pPr>
        <w:spacing w:line="360" w:lineRule="auto"/>
        <w:ind w:firstLine="2100" w:firstLineChars="700"/>
        <w:rPr>
          <w:sz w:val="30"/>
          <w:szCs w:val="30"/>
          <w:u w:val="single"/>
        </w:rPr>
      </w:pPr>
      <w:r>
        <w:rPr>
          <w:rFonts w:hint="eastAsia"/>
          <w:sz w:val="30"/>
          <w:szCs w:val="30"/>
        </w:rPr>
        <w:t>学 生 姓 名：</w:t>
      </w:r>
      <w:r>
        <w:rPr>
          <w:rFonts w:hint="eastAsia"/>
          <w:sz w:val="30"/>
          <w:szCs w:val="30"/>
          <w:u w:val="single"/>
        </w:rPr>
        <w:t xml:space="preserve">        高峰             </w:t>
      </w:r>
    </w:p>
    <w:p>
      <w:pPr>
        <w:spacing w:line="360" w:lineRule="auto"/>
        <w:ind w:firstLine="2100" w:firstLineChars="700"/>
        <w:rPr>
          <w:sz w:val="30"/>
          <w:szCs w:val="30"/>
          <w:u w:val="single"/>
        </w:rPr>
      </w:pPr>
      <w:r>
        <w:rPr>
          <w:rFonts w:hint="eastAsia"/>
          <w:sz w:val="30"/>
          <w:szCs w:val="30"/>
        </w:rPr>
        <w:t>学       号：</w:t>
      </w:r>
      <w:r>
        <w:rPr>
          <w:rFonts w:hint="eastAsia"/>
          <w:sz w:val="30"/>
          <w:szCs w:val="30"/>
          <w:u w:val="single"/>
        </w:rPr>
        <w:t xml:space="preserve">   632007030632          </w:t>
      </w:r>
    </w:p>
    <w:p>
      <w:pPr>
        <w:spacing w:line="360" w:lineRule="auto"/>
        <w:ind w:firstLine="2100" w:firstLineChars="700"/>
        <w:rPr>
          <w:sz w:val="30"/>
          <w:szCs w:val="30"/>
          <w:u w:val="single"/>
        </w:rPr>
      </w:pPr>
      <w:r>
        <w:rPr>
          <w:rFonts w:hint="eastAsia"/>
          <w:sz w:val="30"/>
          <w:szCs w:val="30"/>
        </w:rPr>
        <w:t>指 导 教 师：</w:t>
      </w:r>
      <w:r>
        <w:rPr>
          <w:rFonts w:hint="eastAsia"/>
          <w:sz w:val="30"/>
          <w:szCs w:val="30"/>
          <w:u w:val="single"/>
        </w:rPr>
        <w:t xml:space="preserve">       谢家宇            </w:t>
      </w:r>
    </w:p>
    <w:p>
      <w:pPr>
        <w:spacing w:line="360" w:lineRule="auto"/>
        <w:ind w:firstLine="2100" w:firstLineChars="700"/>
        <w:rPr>
          <w:sz w:val="30"/>
          <w:szCs w:val="30"/>
          <w:u w:val="single"/>
        </w:rPr>
      </w:pPr>
      <w:r>
        <w:rPr>
          <w:rFonts w:hint="eastAsia"/>
          <w:sz w:val="30"/>
          <w:szCs w:val="30"/>
        </w:rPr>
        <w:t>评 阅 教 师：</w:t>
      </w:r>
      <w:r>
        <w:rPr>
          <w:rFonts w:hint="eastAsia"/>
          <w:sz w:val="30"/>
          <w:szCs w:val="30"/>
          <w:u w:val="single"/>
        </w:rPr>
        <w:t xml:space="preserve">                       </w:t>
      </w:r>
    </w:p>
    <w:p>
      <w:pPr>
        <w:spacing w:line="360" w:lineRule="auto"/>
        <w:ind w:firstLine="2100" w:firstLineChars="700"/>
        <w:rPr>
          <w:sz w:val="30"/>
          <w:szCs w:val="30"/>
          <w:u w:val="single"/>
        </w:rPr>
      </w:pPr>
      <w:r>
        <w:rPr>
          <w:rFonts w:hint="eastAsia"/>
          <w:sz w:val="30"/>
          <w:szCs w:val="30"/>
        </w:rPr>
        <w:t>完 成 时 间：</w:t>
      </w:r>
      <w:r>
        <w:rPr>
          <w:rFonts w:hint="eastAsia"/>
          <w:sz w:val="30"/>
          <w:szCs w:val="30"/>
          <w:u w:val="single"/>
        </w:rPr>
        <w:t xml:space="preserve">                       </w:t>
      </w:r>
    </w:p>
    <w:p>
      <w:pPr>
        <w:ind w:firstLine="3240" w:firstLineChars="900"/>
        <w:rPr>
          <w:rFonts w:ascii="华文行楷" w:eastAsia="华文行楷"/>
          <w:sz w:val="36"/>
          <w:szCs w:val="36"/>
        </w:rPr>
      </w:pPr>
    </w:p>
    <w:p>
      <w:pPr>
        <w:ind w:firstLine="3420" w:firstLineChars="950"/>
        <w:rPr>
          <w:rFonts w:ascii="华文行楷" w:eastAsia="华文行楷"/>
          <w:sz w:val="36"/>
          <w:szCs w:val="36"/>
        </w:rPr>
      </w:pPr>
      <w:r>
        <w:rPr>
          <w:rFonts w:hint="eastAsia" w:ascii="华文行楷" w:eastAsia="华文行楷"/>
          <w:sz w:val="36"/>
          <w:szCs w:val="36"/>
        </w:rPr>
        <w:t>重庆交通大学</w:t>
      </w:r>
    </w:p>
    <w:p>
      <w:pPr>
        <w:jc w:val="center"/>
        <w:rPr>
          <w:sz w:val="21"/>
          <w:szCs w:val="21"/>
        </w:rPr>
      </w:pPr>
      <w:r>
        <w:rPr>
          <w:rFonts w:hint="eastAsia"/>
          <w:sz w:val="21"/>
          <w:szCs w:val="21"/>
        </w:rPr>
        <w:t>CHONGQING JIAOTONG UNIVERSITY</w:t>
      </w:r>
    </w:p>
    <w:p>
      <w:pPr>
        <w:spacing w:line="360" w:lineRule="auto"/>
        <w:jc w:val="center"/>
        <w:sectPr>
          <w:headerReference r:id="rId5" w:type="default"/>
          <w:headerReference r:id="rId6" w:type="even"/>
          <w:pgSz w:w="11906" w:h="16838"/>
          <w:pgMar w:top="1985" w:right="1418" w:bottom="1418" w:left="1418" w:header="1418" w:footer="1134" w:gutter="0"/>
          <w:cols w:space="720" w:num="1"/>
          <w:docGrid w:linePitch="326" w:charSpace="-2048"/>
        </w:sectPr>
      </w:pPr>
    </w:p>
    <w:p>
      <w:pPr>
        <w:spacing w:before="264" w:beforeLines="110" w:line="360" w:lineRule="auto"/>
        <w:jc w:val="center"/>
        <w:rPr>
          <w:rFonts w:ascii="黑体" w:hAnsi="黑体" w:eastAsia="黑体"/>
          <w:b/>
          <w:sz w:val="30"/>
          <w:szCs w:val="30"/>
        </w:rPr>
      </w:pPr>
      <w:bookmarkStart w:id="0" w:name="_Toc105579304"/>
      <w:r>
        <w:rPr>
          <w:rFonts w:hint="eastAsia" w:ascii="黑体" w:hAnsi="黑体" w:eastAsia="黑体"/>
          <w:b/>
          <w:sz w:val="30"/>
          <w:szCs w:val="30"/>
        </w:rPr>
        <w:t>本科毕业设计（论文）原创性声明</w:t>
      </w:r>
    </w:p>
    <w:p>
      <w:pPr>
        <w:spacing w:line="360" w:lineRule="auto"/>
        <w:ind w:firstLine="480" w:firstLineChars="200"/>
        <w:rPr>
          <w:rFonts w:ascii="宋体" w:hAnsi="宋体"/>
        </w:rPr>
      </w:pPr>
      <w:r>
        <w:rPr>
          <w:rFonts w:hint="eastAsia" w:ascii="宋体" w:hAnsi="宋体"/>
        </w:rPr>
        <w:t>本人郑重声明：所提交的毕业设计（论文），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pPr>
        <w:spacing w:line="360" w:lineRule="auto"/>
        <w:ind w:firstLine="480" w:firstLineChars="200"/>
        <w:rPr>
          <w:rFonts w:ascii="宋体" w:hAnsi="宋体"/>
        </w:rPr>
      </w:pPr>
      <w:r>
        <w:rPr>
          <w:rFonts w:hint="eastAsia" w:ascii="宋体" w:hAnsi="宋体"/>
        </w:rPr>
        <w:t>本人完全意识到本声明的法律后果由本人承担。</w:t>
      </w:r>
    </w:p>
    <w:p>
      <w:pPr>
        <w:spacing w:line="360" w:lineRule="auto"/>
        <w:ind w:firstLine="560" w:firstLineChars="200"/>
        <w:rPr>
          <w:rFonts w:ascii="楷体_GB2312" w:eastAsia="楷体_GB2312"/>
          <w:sz w:val="28"/>
          <w:szCs w:val="28"/>
        </w:rPr>
      </w:pPr>
      <w:r>
        <w:rPr>
          <w:rFonts w:hint="eastAsia" w:ascii="楷体_GB2312" w:eastAsia="楷体_GB2312"/>
          <w:sz w:val="28"/>
          <w:szCs w:val="28"/>
        </w:rPr>
        <w:t>作者签名（亲笔）：                    年     月     日</w:t>
      </w:r>
    </w:p>
    <w:p>
      <w:pPr>
        <w:rPr>
          <w:sz w:val="28"/>
        </w:rPr>
      </w:pPr>
      <w:r>
        <w:rPr>
          <w:rFonts w:hint="eastAsia"/>
          <w:sz w:val="28"/>
        </w:rPr>
        <w:t>------------------------------------------------------------------------------------------------</w:t>
      </w:r>
    </w:p>
    <w:p>
      <w:pPr>
        <w:spacing w:before="264" w:beforeLines="110" w:line="360" w:lineRule="auto"/>
        <w:jc w:val="center"/>
        <w:rPr>
          <w:rFonts w:ascii="黑体" w:hAnsi="黑体" w:eastAsia="黑体"/>
          <w:b/>
          <w:sz w:val="30"/>
          <w:szCs w:val="30"/>
        </w:rPr>
      </w:pPr>
      <w:r>
        <w:rPr>
          <w:rFonts w:hint="eastAsia" w:ascii="黑体" w:hAnsi="黑体" w:eastAsia="黑体"/>
          <w:b/>
          <w:sz w:val="30"/>
          <w:szCs w:val="30"/>
        </w:rPr>
        <w:t>本科毕业设计（论文）版权使用授权书</w:t>
      </w:r>
    </w:p>
    <w:p>
      <w:pPr>
        <w:spacing w:line="360" w:lineRule="auto"/>
        <w:ind w:firstLine="480" w:firstLineChars="200"/>
        <w:rPr>
          <w:rFonts w:ascii="宋体" w:hAnsi="宋体"/>
        </w:rPr>
      </w:pPr>
      <w:r>
        <w:rPr>
          <w:rFonts w:hint="eastAsia" w:ascii="宋体" w:hAnsi="宋体"/>
        </w:rPr>
        <w:t>本毕业设计（论文）作者完全了解学校有关保留、使用学位论文的规定，本科生在校攻读期间毕业设计（论文）工作的知识产权单位属重庆交通大学，同意学校保留并向国家有关部门或机构送交论文的复印件和电子版，允许论文被查阅和借阅；本人授权重庆交通大学可以将毕业设计（论文）的全部或部分内容编入有关数据库进行检索，可以采用影印、缩印或扫描等复制手段保存、汇编毕业设计（论文）。</w:t>
      </w:r>
    </w:p>
    <w:p>
      <w:pPr>
        <w:spacing w:line="360" w:lineRule="auto"/>
        <w:rPr>
          <w:rFonts w:ascii="楷体_GB2312" w:eastAsia="楷体_GB2312"/>
          <w:sz w:val="28"/>
          <w:szCs w:val="28"/>
        </w:rPr>
      </w:pPr>
      <w:r>
        <w:rPr>
          <w:rFonts w:hint="eastAsia" w:ascii="楷体_GB2312" w:eastAsia="楷体_GB2312"/>
          <w:sz w:val="28"/>
          <w:szCs w:val="28"/>
        </w:rPr>
        <w:t xml:space="preserve">    作者签名（亲笔）：                    年     月     日</w:t>
      </w:r>
    </w:p>
    <w:p>
      <w:pPr>
        <w:spacing w:line="360" w:lineRule="auto"/>
        <w:ind w:firstLine="560" w:firstLineChars="200"/>
        <w:rPr>
          <w:rFonts w:ascii="楷体_GB2312" w:eastAsia="楷体_GB2312"/>
          <w:sz w:val="28"/>
          <w:szCs w:val="28"/>
        </w:rPr>
      </w:pPr>
      <w:r>
        <w:rPr>
          <w:rFonts w:hint="eastAsia" w:ascii="楷体_GB2312" w:eastAsia="楷体_GB2312"/>
          <w:sz w:val="28"/>
          <w:szCs w:val="28"/>
        </w:rPr>
        <w:t>导师签名（亲笔）：                    年     月     日</w:t>
      </w:r>
    </w:p>
    <w:p/>
    <w:p/>
    <w:p/>
    <w:p/>
    <w:p/>
    <w:p/>
    <w:p/>
    <w:p/>
    <w:p/>
    <w:p/>
    <w:p/>
    <w:p/>
    <w:p>
      <w:pPr>
        <w:pStyle w:val="2"/>
      </w:pPr>
      <w:bookmarkStart w:id="1" w:name="_Toc468117563"/>
      <w:bookmarkStart w:id="2" w:name="_Toc19156"/>
      <w:bookmarkStart w:id="3" w:name="_Toc2539"/>
      <w:bookmarkStart w:id="4" w:name="_Toc19853"/>
      <w:bookmarkStart w:id="5" w:name="_Toc4777"/>
      <w:bookmarkStart w:id="6" w:name="_Toc17006"/>
      <w:r>
        <w:rPr>
          <w:rFonts w:hint="eastAsia"/>
        </w:rPr>
        <w:t>摘    要</w:t>
      </w:r>
      <w:bookmarkEnd w:id="0"/>
      <w:bookmarkEnd w:id="1"/>
      <w:bookmarkEnd w:id="2"/>
      <w:bookmarkEnd w:id="3"/>
      <w:bookmarkEnd w:id="4"/>
      <w:bookmarkEnd w:id="5"/>
      <w:bookmarkEnd w:id="6"/>
    </w:p>
    <w:p>
      <w:pPr>
        <w:spacing w:line="440" w:lineRule="exact"/>
        <w:ind w:firstLine="480" w:firstLineChars="200"/>
      </w:pPr>
      <w:r>
        <w:rPr>
          <w:rFonts w:hint="eastAsia"/>
        </w:rPr>
        <w:t>当今是处于信息时代黄金时期，人们的生活也发生了翻天覆地的变化，这都是源于信息时代互联网和信息技术的快速发展。随着人们需求的增加和审美的变化，市场上出现了各种类型的智能设备。其中智能手表广受大众喜欢，在过去，手表往往只能用于看时间。而现代社会中，随着智能手机等智能设备的广泛使用，人们已经使用智能化，交互性高的智能产品，为了更好的满足人们的需求，智能手环的出现十分重要。</w:t>
      </w:r>
    </w:p>
    <w:p>
      <w:pPr>
        <w:spacing w:line="440" w:lineRule="exact"/>
        <w:ind w:firstLine="480" w:firstLineChars="200"/>
      </w:pPr>
      <w:r>
        <w:rPr>
          <w:rFonts w:hint="eastAsia"/>
        </w:rPr>
        <w:t>基于智能交互和便捷的基础上，本系统提出了适配性、开发性及智能性高的智能手环设计方案。为了更好的满足人们对运动或者健康的需求，手环设计留出多于的IO口来供后续功能需求增加，且手环的移植性高便于后续更新设计或者功能删除。除此之外，手环带有实时时钟，可以自行修改时间。还可以检测室温和体温，使用者心率血氧浓度，运动状态。手环内置了蓝牙模块，可以与智能手机进行交互，并上传数据便于数据保存和专业人员分析。</w:t>
      </w:r>
    </w:p>
    <w:p>
      <w:pPr>
        <w:spacing w:line="440" w:lineRule="exact"/>
        <w:ind w:firstLine="480" w:firstLineChars="200"/>
      </w:pPr>
      <w:r>
        <w:rPr>
          <w:rFonts w:hint="eastAsia"/>
        </w:rPr>
        <w:t>智能手环搭载了STM32F103C8T6主控芯片，基于ARM 32位Cortex-M3内核。包涵了时钟系统，GPIO、ADC、SPI、IIC及UART等功能及配置。手环使用到了心率采集模块、温度采集模块、三轴加速度模块、实时时钟模块、蓝牙串口模块及OLED显示模块。硬件上设计出主控与传感器物理连接方案，软件上针对模块特性，使用C语言设计出心率检测，步数统计和温度采集等功能。通信协议上，在蓝牙与手机，主控与传感器交互，使用到了UART和IIC协议，让设备之间能够相互通信，传递信息。</w:t>
      </w:r>
    </w:p>
    <w:p>
      <w:pPr>
        <w:spacing w:line="440" w:lineRule="exact"/>
        <w:ind w:firstLine="480" w:firstLineChars="200"/>
      </w:pPr>
      <w:r>
        <w:rPr>
          <w:rFonts w:hint="eastAsia"/>
        </w:rPr>
        <w:t>通过对手环的功能进行检测，测试结果表明能正常的完成心率，温度等功能并准确的显示。本系统手环注重适配性原则，更偏向于底层搭建，为今后手环开发搭建了全面的基础环境。</w:t>
      </w:r>
    </w:p>
    <w:p>
      <w:pPr>
        <w:spacing w:line="440" w:lineRule="exact"/>
        <w:ind w:firstLine="480" w:firstLineChars="200"/>
      </w:pPr>
    </w:p>
    <w:p>
      <w:pPr>
        <w:spacing w:line="440" w:lineRule="exact"/>
      </w:pPr>
    </w:p>
    <w:p>
      <w:pPr>
        <w:rPr>
          <w:rFonts w:ascii="黑体" w:eastAsia="仿宋_GB2312"/>
          <w:b/>
        </w:rPr>
      </w:pPr>
      <w:r>
        <w:rPr>
          <w:rStyle w:val="36"/>
          <w:rFonts w:hint="eastAsia"/>
        </w:rPr>
        <w:t>关键词</w:t>
      </w:r>
      <w:r>
        <w:rPr>
          <w:rStyle w:val="36"/>
          <w:rFonts w:hint="eastAsia"/>
          <w:b/>
        </w:rPr>
        <w:t>：</w:t>
      </w:r>
      <w:r>
        <w:rPr>
          <w:rFonts w:hint="eastAsia"/>
        </w:rPr>
        <w:t>信息时代</w:t>
      </w:r>
      <w:r>
        <w:rPr>
          <w:rStyle w:val="33"/>
          <w:rFonts w:hint="eastAsia"/>
        </w:rPr>
        <w:t>、</w:t>
      </w:r>
      <w:r>
        <w:rPr>
          <w:rFonts w:hint="eastAsia"/>
        </w:rPr>
        <w:t>适配性、STM32、相互通信</w:t>
      </w:r>
    </w:p>
    <w:p>
      <w:pPr>
        <w:spacing w:line="440" w:lineRule="exact"/>
      </w:pPr>
    </w:p>
    <w:p>
      <w:pPr>
        <w:spacing w:line="440" w:lineRule="exact"/>
      </w:pPr>
    </w:p>
    <w:p>
      <w:pPr>
        <w:jc w:val="center"/>
        <w:sectPr>
          <w:headerReference r:id="rId9" w:type="first"/>
          <w:footerReference r:id="rId12" w:type="first"/>
          <w:headerReference r:id="rId7" w:type="default"/>
          <w:footerReference r:id="rId10" w:type="default"/>
          <w:headerReference r:id="rId8" w:type="even"/>
          <w:footerReference r:id="rId11" w:type="even"/>
          <w:pgSz w:w="11906" w:h="16838"/>
          <w:pgMar w:top="1418" w:right="1191" w:bottom="1191" w:left="1191" w:header="1418" w:footer="1134" w:gutter="567"/>
          <w:pgNumType w:fmt="upperRoman" w:start="1"/>
          <w:cols w:space="720" w:num="1"/>
          <w:docGrid w:linePitch="326" w:charSpace="-2048"/>
        </w:sectPr>
      </w:pPr>
    </w:p>
    <w:p>
      <w:pPr>
        <w:tabs>
          <w:tab w:val="clear" w:pos="377"/>
        </w:tabs>
        <w:spacing w:line="240" w:lineRule="auto"/>
        <w:jc w:val="center"/>
        <w:rPr>
          <w:b/>
          <w:color w:val="000000"/>
          <w:sz w:val="30"/>
          <w:szCs w:val="30"/>
        </w:rPr>
      </w:pPr>
      <w:r>
        <w:rPr>
          <w:b/>
          <w:color w:val="000000"/>
          <w:sz w:val="30"/>
          <w:szCs w:val="30"/>
        </w:rPr>
        <w:t>The Subject of Undergraduate Graduation Project (Thesis) of DUT</w:t>
      </w:r>
    </w:p>
    <w:p>
      <w:pPr>
        <w:jc w:val="center"/>
        <w:rPr>
          <w:rFonts w:ascii="黑体" w:eastAsia="黑体"/>
          <w:sz w:val="30"/>
          <w:szCs w:val="30"/>
        </w:rPr>
      </w:pPr>
    </w:p>
    <w:p>
      <w:pPr>
        <w:pStyle w:val="2"/>
        <w:rPr>
          <w:rFonts w:ascii="Times New Roman"/>
        </w:rPr>
      </w:pPr>
      <w:bookmarkStart w:id="7" w:name="_Toc22184"/>
      <w:bookmarkStart w:id="8" w:name="_Toc14990"/>
      <w:bookmarkStart w:id="9" w:name="_Toc13674"/>
      <w:bookmarkStart w:id="10" w:name="_Toc20951"/>
      <w:bookmarkStart w:id="11" w:name="_Toc468117564"/>
      <w:bookmarkStart w:id="12" w:name="_Toc20393"/>
      <w:r>
        <w:rPr>
          <w:rFonts w:ascii="Times New Roman"/>
        </w:rPr>
        <w:t>Abstract</w:t>
      </w:r>
      <w:bookmarkEnd w:id="7"/>
      <w:bookmarkEnd w:id="8"/>
      <w:bookmarkEnd w:id="9"/>
      <w:bookmarkEnd w:id="10"/>
      <w:bookmarkEnd w:id="11"/>
      <w:bookmarkEnd w:id="12"/>
      <w:r>
        <w:rPr>
          <w:rFonts w:ascii="Times New Roman"/>
        </w:rPr>
        <w:t xml:space="preserve"> </w:t>
      </w:r>
    </w:p>
    <w:p>
      <w:pPr>
        <w:spacing w:line="440" w:lineRule="exact"/>
      </w:pPr>
      <w:r>
        <w:rPr>
          <w:rFonts w:hint="eastAsia"/>
        </w:rPr>
        <w:tab/>
      </w:r>
      <w:r>
        <w:rPr>
          <w:rFonts w:hint="eastAsia"/>
        </w:rPr>
        <w:t>Today is in the golden age of the information age, and people's lives have undergone radical changes, which all stem from the rapid development of the Internet and information technology in the information age. With the increase in people's needs and changes in aesthetics, various types of smart devices have appeared on the market. Among them, smart watches are widely liked by the public. In the past, watches were often only used to look at the time. In modern society, with the widespread use of smartphones and other smart devices, people have been using intelligent products with high interactivity, and in order to better meet people's needs, the emergence of smart bracelets is very important.</w:t>
      </w:r>
    </w:p>
    <w:p>
      <w:pPr>
        <w:spacing w:line="440" w:lineRule="exact"/>
      </w:pPr>
      <w:r>
        <w:rPr>
          <w:rFonts w:hint="eastAsia"/>
        </w:rPr>
        <w:tab/>
      </w:r>
      <w:r>
        <w:rPr>
          <w:rFonts w:hint="eastAsia"/>
        </w:rPr>
        <w:t>Based on the intelligent interaction and convenience, this system proposes the design of smart bracelet with high adaptability, development and intelligence. In order to better meet people's needs for sports or health, the design of the bracelet leaves more than IO ports for the subsequent increase in functional requirements, and the high portability of the bracelet facilitates the subsequent updating of the design or deletion of functions. In addition, the bracelet is equipped with a real-time clock, which can modify the time by itself. It can also detect room and body temperature, user's heart rate and blood oxygen concentration, and exercise status. With the built-in Bluetooth module, the bracelet can interact with smartphones and upload data for easy data storage and professional analysis.</w:t>
      </w:r>
    </w:p>
    <w:p>
      <w:pPr>
        <w:spacing w:line="440" w:lineRule="exact"/>
      </w:pPr>
      <w:r>
        <w:rPr>
          <w:rFonts w:hint="eastAsia"/>
        </w:rPr>
        <w:tab/>
      </w:r>
      <w:r>
        <w:rPr>
          <w:rFonts w:hint="eastAsia"/>
        </w:rPr>
        <w:t>The smart bracelet is equipped with STM32F103C8T6 main control chip, based on ARM 32-bit Cortex-M3 core. It includes clock system, GPIO, ADC, SPI, IIC and UART functions and configuration. The bracelet uses the heart rate acquisition module, temperature acquisition module, three-axis acceleration module, real-time clock module, Bluetooth serial module and OLED display module. On the hardware, we design the physical connection program between the main control and the sensor, and on the software, we use C language to design the functions of heart rate detection, step counting and temperature acquisition according to the characteristics of the module. Communication protocols, Bluetooth and cell phone, master control and sensor interaction, the use of UART and IIC protocols, so that the devices can communicate with each other to transfer information.</w:t>
      </w:r>
    </w:p>
    <w:p>
      <w:pPr>
        <w:spacing w:line="440" w:lineRule="exact"/>
      </w:pPr>
      <w:r>
        <w:rPr>
          <w:rFonts w:hint="eastAsia"/>
        </w:rPr>
        <w:tab/>
      </w:r>
      <w:r>
        <w:rPr>
          <w:rFonts w:hint="eastAsia"/>
        </w:rPr>
        <w:t>By testing the functions of the bracelet, the test results show that the heart rate, temperature and other functions can be completed normally and accurately displayed. This system bracelet focuses on the principle of adaptability, and is more inclined to the underlying construction, which builds a comprehensive basic environment for the future development of the bracelet.</w:t>
      </w:r>
    </w:p>
    <w:p>
      <w:pPr>
        <w:spacing w:line="440" w:lineRule="exact"/>
      </w:pPr>
    </w:p>
    <w:p>
      <w:pPr>
        <w:rPr>
          <w:rStyle w:val="37"/>
        </w:rPr>
      </w:pPr>
      <w:r>
        <w:rPr>
          <w:b/>
        </w:rPr>
        <w:t>K</w:t>
      </w:r>
      <w:r>
        <w:rPr>
          <w:rFonts w:hint="eastAsia"/>
          <w:b/>
        </w:rPr>
        <w:t>ey Words：</w:t>
      </w:r>
      <w:r>
        <w:rPr>
          <w:rFonts w:hint="eastAsia"/>
        </w:rPr>
        <w:t>Information Age, Adaptability, STM32, Mutual Communication</w:t>
      </w:r>
    </w:p>
    <w:p>
      <w:pPr>
        <w:spacing w:line="440" w:lineRule="exact"/>
      </w:pPr>
    </w:p>
    <w:p>
      <w:pPr>
        <w:spacing w:line="440" w:lineRule="exact"/>
      </w:pPr>
    </w:p>
    <w:p>
      <w:pPr>
        <w:jc w:val="center"/>
        <w:sectPr>
          <w:headerReference r:id="rId13" w:type="default"/>
          <w:footerReference r:id="rId14" w:type="default"/>
          <w:pgSz w:w="11906" w:h="16838"/>
          <w:pgMar w:top="1418" w:right="1191" w:bottom="1191" w:left="1191" w:header="1418" w:footer="1134" w:gutter="567"/>
          <w:pgNumType w:fmt="upperRoman"/>
          <w:cols w:space="720" w:num="1"/>
          <w:docGrid w:linePitch="326" w:charSpace="-2048"/>
        </w:sectPr>
      </w:pPr>
    </w:p>
    <w:p>
      <w:pPr>
        <w:jc w:val="center"/>
        <w:rPr>
          <w:rFonts w:ascii="黑体" w:eastAsia="黑体"/>
          <w:sz w:val="30"/>
          <w:szCs w:val="30"/>
        </w:rPr>
      </w:pPr>
      <w:r>
        <w:rPr>
          <w:rFonts w:hint="eastAsia" w:ascii="黑体" w:eastAsia="黑体"/>
          <w:sz w:val="30"/>
          <w:szCs w:val="30"/>
        </w:rPr>
        <w:t>目    录</w:t>
      </w:r>
    </w:p>
    <w:p>
      <w:pPr>
        <w:pStyle w:val="13"/>
        <w:tabs>
          <w:tab w:val="right" w:leader="dot" w:pos="8957"/>
        </w:tabs>
        <w:rPr>
          <w:del w:id="0" w:author="小峰" w:date="2024-05-11T20:01:00Z"/>
        </w:rPr>
      </w:pPr>
      <w:r>
        <w:fldChar w:fldCharType="begin"/>
      </w:r>
      <w:r>
        <w:instrText xml:space="preserve"> </w:instrText>
      </w:r>
      <w:r>
        <w:rPr>
          <w:rFonts w:hint="eastAsia"/>
        </w:rPr>
        <w:instrText xml:space="preserve">TOC \o "1-3" \h \z \u</w:instrText>
      </w:r>
      <w:r>
        <w:instrText xml:space="preserve"> </w:instrText>
      </w:r>
      <w:r>
        <w:fldChar w:fldCharType="separate"/>
      </w:r>
      <w:del w:id="1" w:author="小峰" w:date="2024-05-11T20:01:00Z">
        <w:r>
          <w:rPr/>
          <w:fldChar w:fldCharType="begin"/>
        </w:r>
      </w:del>
      <w:del w:id="2" w:author="小峰" w:date="2024-05-11T20:01:00Z">
        <w:r>
          <w:rPr/>
          <w:delInstrText xml:space="preserve"> HYPERLINK \l _Toc19156 </w:delInstrText>
        </w:r>
      </w:del>
      <w:del w:id="3" w:author="小峰" w:date="2024-05-11T20:01:00Z">
        <w:r>
          <w:rPr/>
          <w:fldChar w:fldCharType="separate"/>
        </w:r>
      </w:del>
      <w:del w:id="4" w:author="小峰" w:date="2024-05-11T20:01:00Z">
        <w:r>
          <w:rPr>
            <w:rFonts w:hint="eastAsia"/>
          </w:rPr>
          <w:delText>摘    要</w:delText>
        </w:r>
      </w:del>
      <w:del w:id="5" w:author="小峰" w:date="2024-05-11T20:01:00Z">
        <w:r>
          <w:rPr/>
          <w:tab/>
        </w:r>
      </w:del>
      <w:del w:id="6" w:author="小峰" w:date="2024-05-11T20:01:00Z">
        <w:r>
          <w:rPr/>
          <w:fldChar w:fldCharType="begin"/>
        </w:r>
      </w:del>
      <w:del w:id="7" w:author="小峰" w:date="2024-05-11T20:01:00Z">
        <w:r>
          <w:rPr/>
          <w:delInstrText xml:space="preserve"> PAGEREF _Toc19156 \h </w:delInstrText>
        </w:r>
      </w:del>
      <w:del w:id="8" w:author="小峰" w:date="2024-05-11T20:01:00Z">
        <w:r>
          <w:rPr/>
          <w:fldChar w:fldCharType="separate"/>
        </w:r>
      </w:del>
      <w:del w:id="9" w:author="小峰" w:date="2024-05-11T20:01:00Z">
        <w:r>
          <w:rPr/>
          <w:delText>II</w:delText>
        </w:r>
      </w:del>
      <w:del w:id="10" w:author="小峰" w:date="2024-05-11T20:01:00Z">
        <w:r>
          <w:rPr/>
          <w:fldChar w:fldCharType="end"/>
        </w:r>
      </w:del>
      <w:del w:id="11" w:author="小峰" w:date="2024-05-11T20:01:00Z">
        <w:r>
          <w:rPr/>
          <w:fldChar w:fldCharType="end"/>
        </w:r>
      </w:del>
    </w:p>
    <w:p>
      <w:pPr>
        <w:pStyle w:val="13"/>
        <w:tabs>
          <w:tab w:val="right" w:leader="dot" w:pos="8957"/>
        </w:tabs>
        <w:rPr>
          <w:del w:id="12" w:author="小峰" w:date="2024-05-11T20:01:00Z"/>
        </w:rPr>
      </w:pPr>
      <w:del w:id="13" w:author="小峰" w:date="2024-05-11T20:01:00Z">
        <w:r>
          <w:rPr/>
          <w:fldChar w:fldCharType="begin"/>
        </w:r>
      </w:del>
      <w:del w:id="14" w:author="小峰" w:date="2024-05-11T20:01:00Z">
        <w:r>
          <w:rPr/>
          <w:delInstrText xml:space="preserve"> HYPERLINK \l _Toc20951 </w:delInstrText>
        </w:r>
      </w:del>
      <w:del w:id="15" w:author="小峰" w:date="2024-05-11T20:01:00Z">
        <w:r>
          <w:rPr/>
          <w:fldChar w:fldCharType="separate"/>
        </w:r>
      </w:del>
      <w:del w:id="16" w:author="小峰" w:date="2024-05-11T20:01:00Z">
        <w:r>
          <w:rPr/>
          <w:delText>Abstract</w:delText>
        </w:r>
      </w:del>
      <w:del w:id="17" w:author="小峰" w:date="2024-05-11T20:01:00Z">
        <w:r>
          <w:rPr/>
          <w:tab/>
        </w:r>
      </w:del>
      <w:del w:id="18" w:author="小峰" w:date="2024-05-11T20:01:00Z">
        <w:r>
          <w:rPr/>
          <w:fldChar w:fldCharType="begin"/>
        </w:r>
      </w:del>
      <w:del w:id="19" w:author="小峰" w:date="2024-05-11T20:01:00Z">
        <w:r>
          <w:rPr/>
          <w:delInstrText xml:space="preserve"> PAGEREF _Toc20951 \h </w:delInstrText>
        </w:r>
      </w:del>
      <w:del w:id="20" w:author="小峰" w:date="2024-05-11T20:01:00Z">
        <w:r>
          <w:rPr/>
          <w:fldChar w:fldCharType="separate"/>
        </w:r>
      </w:del>
      <w:del w:id="21" w:author="小峰" w:date="2024-05-11T20:01:00Z">
        <w:r>
          <w:rPr/>
          <w:delText>III</w:delText>
        </w:r>
      </w:del>
      <w:del w:id="22" w:author="小峰" w:date="2024-05-11T20:01:00Z">
        <w:r>
          <w:rPr/>
          <w:fldChar w:fldCharType="end"/>
        </w:r>
      </w:del>
      <w:del w:id="23" w:author="小峰" w:date="2024-05-11T20:01:00Z">
        <w:r>
          <w:rPr/>
          <w:fldChar w:fldCharType="end"/>
        </w:r>
      </w:del>
    </w:p>
    <w:p>
      <w:pPr>
        <w:pStyle w:val="13"/>
        <w:tabs>
          <w:tab w:val="right" w:leader="dot" w:pos="8957"/>
        </w:tabs>
        <w:rPr>
          <w:del w:id="24" w:author="小峰" w:date="2024-05-11T20:01:00Z"/>
        </w:rPr>
      </w:pPr>
      <w:del w:id="25" w:author="小峰" w:date="2024-05-11T20:01:00Z">
        <w:r>
          <w:rPr/>
          <w:fldChar w:fldCharType="begin"/>
        </w:r>
      </w:del>
      <w:del w:id="26" w:author="小峰" w:date="2024-05-11T20:01:00Z">
        <w:r>
          <w:rPr/>
          <w:delInstrText xml:space="preserve"> HYPERLINK \l _Toc11080 </w:delInstrText>
        </w:r>
      </w:del>
      <w:del w:id="27" w:author="小峰" w:date="2024-05-11T20:01:00Z">
        <w:r>
          <w:rPr/>
          <w:fldChar w:fldCharType="separate"/>
        </w:r>
      </w:del>
      <w:del w:id="28" w:author="小峰" w:date="2024-05-11T20:01:00Z">
        <w:r>
          <w:rPr>
            <w:rFonts w:hint="eastAsia"/>
          </w:rPr>
          <w:delText>第一章 绪论</w:delText>
        </w:r>
      </w:del>
      <w:del w:id="29" w:author="小峰" w:date="2024-05-11T20:01:00Z">
        <w:r>
          <w:rPr/>
          <w:tab/>
        </w:r>
      </w:del>
      <w:del w:id="30" w:author="小峰" w:date="2024-05-11T20:01:00Z">
        <w:r>
          <w:rPr/>
          <w:fldChar w:fldCharType="begin"/>
        </w:r>
      </w:del>
      <w:del w:id="31" w:author="小峰" w:date="2024-05-11T20:01:00Z">
        <w:r>
          <w:rPr/>
          <w:delInstrText xml:space="preserve"> PAGEREF _Toc11080 \h </w:delInstrText>
        </w:r>
      </w:del>
      <w:del w:id="32" w:author="小峰" w:date="2024-05-11T20:01:00Z">
        <w:r>
          <w:rPr/>
          <w:fldChar w:fldCharType="separate"/>
        </w:r>
      </w:del>
      <w:del w:id="33" w:author="小峰" w:date="2024-05-11T20:01:00Z">
        <w:r>
          <w:rPr/>
          <w:delText>1</w:delText>
        </w:r>
      </w:del>
      <w:del w:id="34" w:author="小峰" w:date="2024-05-11T20:01:00Z">
        <w:r>
          <w:rPr/>
          <w:fldChar w:fldCharType="end"/>
        </w:r>
      </w:del>
      <w:del w:id="35" w:author="小峰" w:date="2024-05-11T20:01:00Z">
        <w:r>
          <w:rPr/>
          <w:fldChar w:fldCharType="end"/>
        </w:r>
      </w:del>
    </w:p>
    <w:p>
      <w:pPr>
        <w:pStyle w:val="16"/>
        <w:tabs>
          <w:tab w:val="right" w:leader="dot" w:pos="8957"/>
        </w:tabs>
        <w:ind w:left="480"/>
        <w:rPr>
          <w:del w:id="36" w:author="小峰" w:date="2024-05-11T20:01:00Z"/>
        </w:rPr>
      </w:pPr>
      <w:del w:id="37" w:author="小峰" w:date="2024-05-11T20:01:00Z">
        <w:r>
          <w:rPr/>
          <w:fldChar w:fldCharType="begin"/>
        </w:r>
      </w:del>
      <w:del w:id="38" w:author="小峰" w:date="2024-05-11T20:01:00Z">
        <w:r>
          <w:rPr/>
          <w:delInstrText xml:space="preserve"> HYPERLINK \l _Toc23228 </w:delInstrText>
        </w:r>
      </w:del>
      <w:del w:id="39" w:author="小峰" w:date="2024-05-11T20:01:00Z">
        <w:r>
          <w:rPr/>
          <w:fldChar w:fldCharType="separate"/>
        </w:r>
      </w:del>
      <w:del w:id="40" w:author="小峰" w:date="2024-05-11T20:01:00Z">
        <w:r>
          <w:rPr/>
          <w:delText>1.1研究课题背景及意义</w:delText>
        </w:r>
      </w:del>
      <w:del w:id="41" w:author="小峰" w:date="2024-05-11T20:01:00Z">
        <w:r>
          <w:rPr/>
          <w:tab/>
        </w:r>
      </w:del>
      <w:del w:id="42" w:author="小峰" w:date="2024-05-11T20:01:00Z">
        <w:r>
          <w:rPr/>
          <w:fldChar w:fldCharType="begin"/>
        </w:r>
      </w:del>
      <w:del w:id="43" w:author="小峰" w:date="2024-05-11T20:01:00Z">
        <w:r>
          <w:rPr/>
          <w:delInstrText xml:space="preserve"> PAGEREF _Toc23228 \h </w:delInstrText>
        </w:r>
      </w:del>
      <w:del w:id="44" w:author="小峰" w:date="2024-05-11T20:01:00Z">
        <w:r>
          <w:rPr/>
          <w:fldChar w:fldCharType="separate"/>
        </w:r>
      </w:del>
      <w:del w:id="45" w:author="小峰" w:date="2024-05-11T20:01:00Z">
        <w:r>
          <w:rPr/>
          <w:delText>1</w:delText>
        </w:r>
      </w:del>
      <w:del w:id="46" w:author="小峰" w:date="2024-05-11T20:01:00Z">
        <w:r>
          <w:rPr/>
          <w:fldChar w:fldCharType="end"/>
        </w:r>
      </w:del>
      <w:del w:id="47" w:author="小峰" w:date="2024-05-11T20:01:00Z">
        <w:r>
          <w:rPr/>
          <w:fldChar w:fldCharType="end"/>
        </w:r>
      </w:del>
    </w:p>
    <w:p>
      <w:pPr>
        <w:pStyle w:val="16"/>
        <w:tabs>
          <w:tab w:val="right" w:leader="dot" w:pos="8957"/>
        </w:tabs>
        <w:ind w:left="480"/>
        <w:rPr>
          <w:del w:id="48" w:author="小峰" w:date="2024-05-11T20:01:00Z"/>
        </w:rPr>
      </w:pPr>
      <w:del w:id="49" w:author="小峰" w:date="2024-05-11T20:01:00Z">
        <w:r>
          <w:rPr/>
          <w:fldChar w:fldCharType="begin"/>
        </w:r>
      </w:del>
      <w:del w:id="50" w:author="小峰" w:date="2024-05-11T20:01:00Z">
        <w:r>
          <w:rPr/>
          <w:delInstrText xml:space="preserve"> HYPERLINK \l _Toc17272 </w:delInstrText>
        </w:r>
      </w:del>
      <w:del w:id="51" w:author="小峰" w:date="2024-05-11T20:01:00Z">
        <w:r>
          <w:rPr/>
          <w:fldChar w:fldCharType="separate"/>
        </w:r>
      </w:del>
      <w:del w:id="52" w:author="小峰" w:date="2024-05-11T20:01:00Z">
        <w:r>
          <w:rPr/>
          <w:delText>1.2国内外发展现状</w:delText>
        </w:r>
      </w:del>
      <w:del w:id="53" w:author="小峰" w:date="2024-05-11T20:01:00Z">
        <w:r>
          <w:rPr/>
          <w:tab/>
        </w:r>
      </w:del>
      <w:del w:id="54" w:author="小峰" w:date="2024-05-11T20:01:00Z">
        <w:r>
          <w:rPr/>
          <w:fldChar w:fldCharType="begin"/>
        </w:r>
      </w:del>
      <w:del w:id="55" w:author="小峰" w:date="2024-05-11T20:01:00Z">
        <w:r>
          <w:rPr/>
          <w:delInstrText xml:space="preserve"> PAGEREF _Toc17272 \h </w:delInstrText>
        </w:r>
      </w:del>
      <w:del w:id="56" w:author="小峰" w:date="2024-05-11T20:01:00Z">
        <w:r>
          <w:rPr/>
          <w:fldChar w:fldCharType="separate"/>
        </w:r>
      </w:del>
      <w:del w:id="57" w:author="小峰" w:date="2024-05-11T20:01:00Z">
        <w:r>
          <w:rPr/>
          <w:delText>1</w:delText>
        </w:r>
      </w:del>
      <w:del w:id="58" w:author="小峰" w:date="2024-05-11T20:01:00Z">
        <w:r>
          <w:rPr/>
          <w:fldChar w:fldCharType="end"/>
        </w:r>
      </w:del>
      <w:del w:id="59" w:author="小峰" w:date="2024-05-11T20:01:00Z">
        <w:r>
          <w:rPr/>
          <w:fldChar w:fldCharType="end"/>
        </w:r>
      </w:del>
    </w:p>
    <w:p>
      <w:pPr>
        <w:pStyle w:val="8"/>
        <w:tabs>
          <w:tab w:val="right" w:leader="dot" w:pos="8957"/>
        </w:tabs>
        <w:ind w:left="960"/>
        <w:rPr>
          <w:del w:id="60" w:author="小峰" w:date="2024-05-11T20:01:00Z"/>
        </w:rPr>
      </w:pPr>
      <w:del w:id="61" w:author="小峰" w:date="2024-05-11T20:01:00Z">
        <w:r>
          <w:rPr/>
          <w:fldChar w:fldCharType="begin"/>
        </w:r>
      </w:del>
      <w:del w:id="62" w:author="小峰" w:date="2024-05-11T20:01:00Z">
        <w:r>
          <w:rPr/>
          <w:delInstrText xml:space="preserve"> HYPERLINK \l _Toc25771 </w:delInstrText>
        </w:r>
      </w:del>
      <w:del w:id="63" w:author="小峰" w:date="2024-05-11T20:01:00Z">
        <w:r>
          <w:rPr/>
          <w:fldChar w:fldCharType="separate"/>
        </w:r>
      </w:del>
      <w:del w:id="64" w:author="小峰" w:date="2024-05-11T20:01:00Z">
        <w:r>
          <w:rPr/>
          <w:delText>1.2.1国内发展现状</w:delText>
        </w:r>
      </w:del>
      <w:del w:id="65" w:author="小峰" w:date="2024-05-11T20:01:00Z">
        <w:r>
          <w:rPr/>
          <w:tab/>
        </w:r>
      </w:del>
      <w:del w:id="66" w:author="小峰" w:date="2024-05-11T20:01:00Z">
        <w:r>
          <w:rPr/>
          <w:fldChar w:fldCharType="begin"/>
        </w:r>
      </w:del>
      <w:del w:id="67" w:author="小峰" w:date="2024-05-11T20:01:00Z">
        <w:r>
          <w:rPr/>
          <w:delInstrText xml:space="preserve"> PAGEREF _Toc25771 \h </w:delInstrText>
        </w:r>
      </w:del>
      <w:del w:id="68" w:author="小峰" w:date="2024-05-11T20:01:00Z">
        <w:r>
          <w:rPr/>
          <w:fldChar w:fldCharType="separate"/>
        </w:r>
      </w:del>
      <w:del w:id="69" w:author="小峰" w:date="2024-05-11T20:01:00Z">
        <w:r>
          <w:rPr/>
          <w:delText>1</w:delText>
        </w:r>
      </w:del>
      <w:del w:id="70" w:author="小峰" w:date="2024-05-11T20:01:00Z">
        <w:r>
          <w:rPr/>
          <w:fldChar w:fldCharType="end"/>
        </w:r>
      </w:del>
      <w:del w:id="71" w:author="小峰" w:date="2024-05-11T20:01:00Z">
        <w:r>
          <w:rPr/>
          <w:fldChar w:fldCharType="end"/>
        </w:r>
      </w:del>
    </w:p>
    <w:p>
      <w:pPr>
        <w:pStyle w:val="8"/>
        <w:tabs>
          <w:tab w:val="right" w:leader="dot" w:pos="8957"/>
        </w:tabs>
        <w:ind w:left="960"/>
        <w:rPr>
          <w:del w:id="72" w:author="小峰" w:date="2024-05-11T20:01:00Z"/>
        </w:rPr>
      </w:pPr>
      <w:del w:id="73" w:author="小峰" w:date="2024-05-11T20:01:00Z">
        <w:r>
          <w:rPr/>
          <w:fldChar w:fldCharType="begin"/>
        </w:r>
      </w:del>
      <w:del w:id="74" w:author="小峰" w:date="2024-05-11T20:01:00Z">
        <w:r>
          <w:rPr/>
          <w:delInstrText xml:space="preserve"> HYPERLINK \l _Toc22372 </w:delInstrText>
        </w:r>
      </w:del>
      <w:del w:id="75" w:author="小峰" w:date="2024-05-11T20:01:00Z">
        <w:r>
          <w:rPr/>
          <w:fldChar w:fldCharType="separate"/>
        </w:r>
      </w:del>
      <w:del w:id="76" w:author="小峰" w:date="2024-05-11T20:01:00Z">
        <w:r>
          <w:rPr/>
          <w:delText>1.2.2国外发展现状</w:delText>
        </w:r>
      </w:del>
      <w:del w:id="77" w:author="小峰" w:date="2024-05-11T20:01:00Z">
        <w:r>
          <w:rPr/>
          <w:tab/>
        </w:r>
      </w:del>
      <w:del w:id="78" w:author="小峰" w:date="2024-05-11T20:01:00Z">
        <w:r>
          <w:rPr/>
          <w:fldChar w:fldCharType="begin"/>
        </w:r>
      </w:del>
      <w:del w:id="79" w:author="小峰" w:date="2024-05-11T20:01:00Z">
        <w:r>
          <w:rPr/>
          <w:delInstrText xml:space="preserve"> PAGEREF _Toc22372 \h </w:delInstrText>
        </w:r>
      </w:del>
      <w:del w:id="80" w:author="小峰" w:date="2024-05-11T20:01:00Z">
        <w:r>
          <w:rPr/>
          <w:fldChar w:fldCharType="separate"/>
        </w:r>
      </w:del>
      <w:del w:id="81" w:author="小峰" w:date="2024-05-11T20:01:00Z">
        <w:r>
          <w:rPr/>
          <w:delText>1</w:delText>
        </w:r>
      </w:del>
      <w:del w:id="82" w:author="小峰" w:date="2024-05-11T20:01:00Z">
        <w:r>
          <w:rPr/>
          <w:fldChar w:fldCharType="end"/>
        </w:r>
      </w:del>
      <w:del w:id="83" w:author="小峰" w:date="2024-05-11T20:01:00Z">
        <w:r>
          <w:rPr/>
          <w:fldChar w:fldCharType="end"/>
        </w:r>
      </w:del>
    </w:p>
    <w:p>
      <w:pPr>
        <w:pStyle w:val="16"/>
        <w:tabs>
          <w:tab w:val="right" w:leader="dot" w:pos="8957"/>
        </w:tabs>
        <w:ind w:left="480"/>
        <w:rPr>
          <w:del w:id="84" w:author="小峰" w:date="2024-05-11T20:01:00Z"/>
        </w:rPr>
      </w:pPr>
      <w:del w:id="85" w:author="小峰" w:date="2024-05-11T20:01:00Z">
        <w:r>
          <w:rPr/>
          <w:fldChar w:fldCharType="begin"/>
        </w:r>
      </w:del>
      <w:del w:id="86" w:author="小峰" w:date="2024-05-11T20:01:00Z">
        <w:r>
          <w:rPr/>
          <w:delInstrText xml:space="preserve"> HYPERLINK \l _Toc31770 </w:delInstrText>
        </w:r>
      </w:del>
      <w:del w:id="87" w:author="小峰" w:date="2024-05-11T20:01:00Z">
        <w:r>
          <w:rPr/>
          <w:fldChar w:fldCharType="separate"/>
        </w:r>
      </w:del>
      <w:del w:id="88" w:author="小峰" w:date="2024-05-11T20:01:00Z">
        <w:r>
          <w:rPr/>
          <w:delText>1.3未来发展趋势</w:delText>
        </w:r>
      </w:del>
      <w:del w:id="89" w:author="小峰" w:date="2024-05-11T20:01:00Z">
        <w:r>
          <w:rPr/>
          <w:tab/>
        </w:r>
      </w:del>
      <w:del w:id="90" w:author="小峰" w:date="2024-05-11T20:01:00Z">
        <w:r>
          <w:rPr/>
          <w:fldChar w:fldCharType="begin"/>
        </w:r>
      </w:del>
      <w:del w:id="91" w:author="小峰" w:date="2024-05-11T20:01:00Z">
        <w:r>
          <w:rPr/>
          <w:delInstrText xml:space="preserve"> PAGEREF _Toc31770 \h </w:delInstrText>
        </w:r>
      </w:del>
      <w:del w:id="92" w:author="小峰" w:date="2024-05-11T20:01:00Z">
        <w:r>
          <w:rPr/>
          <w:fldChar w:fldCharType="separate"/>
        </w:r>
      </w:del>
      <w:del w:id="93" w:author="小峰" w:date="2024-05-11T20:01:00Z">
        <w:r>
          <w:rPr/>
          <w:delText>1</w:delText>
        </w:r>
      </w:del>
      <w:del w:id="94" w:author="小峰" w:date="2024-05-11T20:01:00Z">
        <w:r>
          <w:rPr/>
          <w:fldChar w:fldCharType="end"/>
        </w:r>
      </w:del>
      <w:del w:id="95" w:author="小峰" w:date="2024-05-11T20:01:00Z">
        <w:r>
          <w:rPr/>
          <w:fldChar w:fldCharType="end"/>
        </w:r>
      </w:del>
    </w:p>
    <w:p>
      <w:pPr>
        <w:pStyle w:val="16"/>
        <w:tabs>
          <w:tab w:val="right" w:leader="dot" w:pos="8957"/>
        </w:tabs>
        <w:ind w:left="480"/>
        <w:rPr>
          <w:del w:id="96" w:author="小峰" w:date="2024-05-11T20:01:00Z"/>
        </w:rPr>
      </w:pPr>
      <w:del w:id="97" w:author="小峰" w:date="2024-05-11T20:01:00Z">
        <w:r>
          <w:rPr/>
          <w:fldChar w:fldCharType="begin"/>
        </w:r>
      </w:del>
      <w:del w:id="98" w:author="小峰" w:date="2024-05-11T20:01:00Z">
        <w:r>
          <w:rPr/>
          <w:delInstrText xml:space="preserve"> HYPERLINK \l _Toc22585 </w:delInstrText>
        </w:r>
      </w:del>
      <w:del w:id="99" w:author="小峰" w:date="2024-05-11T20:01:00Z">
        <w:r>
          <w:rPr/>
          <w:fldChar w:fldCharType="separate"/>
        </w:r>
      </w:del>
      <w:del w:id="100" w:author="小峰" w:date="2024-05-11T20:01:00Z">
        <w:r>
          <w:rPr/>
          <w:delText>1.4课题研究方向及意义</w:delText>
        </w:r>
      </w:del>
      <w:del w:id="101" w:author="小峰" w:date="2024-05-11T20:01:00Z">
        <w:r>
          <w:rPr/>
          <w:tab/>
        </w:r>
      </w:del>
      <w:del w:id="102" w:author="小峰" w:date="2024-05-11T20:01:00Z">
        <w:r>
          <w:rPr/>
          <w:fldChar w:fldCharType="begin"/>
        </w:r>
      </w:del>
      <w:del w:id="103" w:author="小峰" w:date="2024-05-11T20:01:00Z">
        <w:r>
          <w:rPr/>
          <w:delInstrText xml:space="preserve"> PAGEREF _Toc22585 \h </w:delInstrText>
        </w:r>
      </w:del>
      <w:del w:id="104" w:author="小峰" w:date="2024-05-11T20:01:00Z">
        <w:r>
          <w:rPr/>
          <w:fldChar w:fldCharType="separate"/>
        </w:r>
      </w:del>
      <w:del w:id="105" w:author="小峰" w:date="2024-05-11T20:01:00Z">
        <w:r>
          <w:rPr/>
          <w:delText>1</w:delText>
        </w:r>
      </w:del>
      <w:del w:id="106" w:author="小峰" w:date="2024-05-11T20:01:00Z">
        <w:r>
          <w:rPr/>
          <w:fldChar w:fldCharType="end"/>
        </w:r>
      </w:del>
      <w:del w:id="107" w:author="小峰" w:date="2024-05-11T20:01:00Z">
        <w:r>
          <w:rPr/>
          <w:fldChar w:fldCharType="end"/>
        </w:r>
      </w:del>
    </w:p>
    <w:p>
      <w:pPr>
        <w:pStyle w:val="16"/>
        <w:tabs>
          <w:tab w:val="right" w:leader="dot" w:pos="8957"/>
        </w:tabs>
        <w:ind w:left="480"/>
        <w:rPr>
          <w:del w:id="108" w:author="小峰" w:date="2024-05-11T20:01:00Z"/>
        </w:rPr>
      </w:pPr>
      <w:del w:id="109" w:author="小峰" w:date="2024-05-11T20:01:00Z">
        <w:r>
          <w:rPr/>
          <w:fldChar w:fldCharType="begin"/>
        </w:r>
      </w:del>
      <w:del w:id="110" w:author="小峰" w:date="2024-05-11T20:01:00Z">
        <w:r>
          <w:rPr/>
          <w:delInstrText xml:space="preserve"> HYPERLINK \l _Toc21319 </w:delInstrText>
        </w:r>
      </w:del>
      <w:del w:id="111" w:author="小峰" w:date="2024-05-11T20:01:00Z">
        <w:r>
          <w:rPr/>
          <w:fldChar w:fldCharType="separate"/>
        </w:r>
      </w:del>
      <w:del w:id="112" w:author="小峰" w:date="2024-05-11T20:01:00Z">
        <w:r>
          <w:rPr/>
          <w:delText>1.5论文结构安排</w:delText>
        </w:r>
      </w:del>
      <w:del w:id="113" w:author="小峰" w:date="2024-05-11T20:01:00Z">
        <w:r>
          <w:rPr/>
          <w:tab/>
        </w:r>
      </w:del>
      <w:del w:id="114" w:author="小峰" w:date="2024-05-11T20:01:00Z">
        <w:r>
          <w:rPr/>
          <w:fldChar w:fldCharType="begin"/>
        </w:r>
      </w:del>
      <w:del w:id="115" w:author="小峰" w:date="2024-05-11T20:01:00Z">
        <w:r>
          <w:rPr/>
          <w:delInstrText xml:space="preserve"> PAGEREF _Toc21319 \h </w:delInstrText>
        </w:r>
      </w:del>
      <w:del w:id="116" w:author="小峰" w:date="2024-05-11T20:01:00Z">
        <w:r>
          <w:rPr/>
          <w:fldChar w:fldCharType="separate"/>
        </w:r>
      </w:del>
      <w:del w:id="117" w:author="小峰" w:date="2024-05-11T20:01:00Z">
        <w:r>
          <w:rPr/>
          <w:delText>1</w:delText>
        </w:r>
      </w:del>
      <w:del w:id="118" w:author="小峰" w:date="2024-05-11T20:01:00Z">
        <w:r>
          <w:rPr/>
          <w:fldChar w:fldCharType="end"/>
        </w:r>
      </w:del>
      <w:del w:id="119" w:author="小峰" w:date="2024-05-11T20:01:00Z">
        <w:r>
          <w:rPr/>
          <w:fldChar w:fldCharType="end"/>
        </w:r>
      </w:del>
    </w:p>
    <w:p>
      <w:pPr>
        <w:pStyle w:val="13"/>
        <w:tabs>
          <w:tab w:val="right" w:leader="dot" w:pos="8957"/>
        </w:tabs>
        <w:rPr>
          <w:del w:id="120" w:author="小峰" w:date="2024-05-11T20:01:00Z"/>
        </w:rPr>
      </w:pPr>
      <w:del w:id="121" w:author="小峰" w:date="2024-05-11T20:01:00Z">
        <w:r>
          <w:rPr/>
          <w:fldChar w:fldCharType="begin"/>
        </w:r>
      </w:del>
      <w:del w:id="122" w:author="小峰" w:date="2024-05-11T20:01:00Z">
        <w:r>
          <w:rPr/>
          <w:delInstrText xml:space="preserve"> HYPERLINK \l _Toc24564 </w:delInstrText>
        </w:r>
      </w:del>
      <w:del w:id="123" w:author="小峰" w:date="2024-05-11T20:01:00Z">
        <w:r>
          <w:rPr/>
          <w:fldChar w:fldCharType="separate"/>
        </w:r>
      </w:del>
      <w:del w:id="124" w:author="小峰" w:date="2024-05-11T20:01:00Z">
        <w:r>
          <w:rPr>
            <w:rFonts w:hint="eastAsia"/>
          </w:rPr>
          <w:delText>第2章 简易智能手环方案设计</w:delText>
        </w:r>
      </w:del>
      <w:del w:id="125" w:author="小峰" w:date="2024-05-11T20:01:00Z">
        <w:r>
          <w:rPr/>
          <w:tab/>
        </w:r>
      </w:del>
      <w:del w:id="126" w:author="小峰" w:date="2024-05-11T20:01:00Z">
        <w:r>
          <w:rPr/>
          <w:fldChar w:fldCharType="begin"/>
        </w:r>
      </w:del>
      <w:del w:id="127" w:author="小峰" w:date="2024-05-11T20:01:00Z">
        <w:r>
          <w:rPr/>
          <w:delInstrText xml:space="preserve"> PAGEREF _Toc24564 \h </w:delInstrText>
        </w:r>
      </w:del>
      <w:del w:id="128" w:author="小峰" w:date="2024-05-11T20:01:00Z">
        <w:r>
          <w:rPr/>
          <w:fldChar w:fldCharType="separate"/>
        </w:r>
      </w:del>
      <w:del w:id="129" w:author="小峰" w:date="2024-05-11T20:01:00Z">
        <w:r>
          <w:rPr/>
          <w:delText>1</w:delText>
        </w:r>
      </w:del>
      <w:del w:id="130" w:author="小峰" w:date="2024-05-11T20:01:00Z">
        <w:r>
          <w:rPr/>
          <w:fldChar w:fldCharType="end"/>
        </w:r>
      </w:del>
      <w:del w:id="131" w:author="小峰" w:date="2024-05-11T20:01:00Z">
        <w:r>
          <w:rPr/>
          <w:fldChar w:fldCharType="end"/>
        </w:r>
      </w:del>
    </w:p>
    <w:p>
      <w:pPr>
        <w:pStyle w:val="16"/>
        <w:tabs>
          <w:tab w:val="right" w:leader="dot" w:pos="8957"/>
        </w:tabs>
        <w:ind w:left="480"/>
        <w:rPr>
          <w:del w:id="132" w:author="小峰" w:date="2024-05-11T20:01:00Z"/>
        </w:rPr>
      </w:pPr>
      <w:del w:id="133" w:author="小峰" w:date="2024-05-11T20:01:00Z">
        <w:r>
          <w:rPr/>
          <w:fldChar w:fldCharType="begin"/>
        </w:r>
      </w:del>
      <w:del w:id="134" w:author="小峰" w:date="2024-05-11T20:01:00Z">
        <w:r>
          <w:rPr/>
          <w:delInstrText xml:space="preserve"> HYPERLINK \l _Toc13157 </w:delInstrText>
        </w:r>
      </w:del>
      <w:del w:id="135" w:author="小峰" w:date="2024-05-11T20:01:00Z">
        <w:r>
          <w:rPr/>
          <w:fldChar w:fldCharType="separate"/>
        </w:r>
      </w:del>
      <w:del w:id="136" w:author="小峰" w:date="2024-05-11T20:01:00Z">
        <w:r>
          <w:rPr/>
          <w:delText>2.1简易智能手环系统需求</w:delText>
        </w:r>
      </w:del>
      <w:del w:id="137" w:author="小峰" w:date="2024-05-11T20:01:00Z">
        <w:r>
          <w:rPr/>
          <w:tab/>
        </w:r>
      </w:del>
      <w:del w:id="138" w:author="小峰" w:date="2024-05-11T20:01:00Z">
        <w:r>
          <w:rPr/>
          <w:fldChar w:fldCharType="begin"/>
        </w:r>
      </w:del>
      <w:del w:id="139" w:author="小峰" w:date="2024-05-11T20:01:00Z">
        <w:r>
          <w:rPr/>
          <w:delInstrText xml:space="preserve"> PAGEREF _Toc13157 \h </w:delInstrText>
        </w:r>
      </w:del>
      <w:del w:id="140" w:author="小峰" w:date="2024-05-11T20:01:00Z">
        <w:r>
          <w:rPr/>
          <w:fldChar w:fldCharType="separate"/>
        </w:r>
      </w:del>
      <w:del w:id="141" w:author="小峰" w:date="2024-05-11T20:01:00Z">
        <w:r>
          <w:rPr/>
          <w:delText>1</w:delText>
        </w:r>
      </w:del>
      <w:del w:id="142" w:author="小峰" w:date="2024-05-11T20:01:00Z">
        <w:r>
          <w:rPr/>
          <w:fldChar w:fldCharType="end"/>
        </w:r>
      </w:del>
      <w:del w:id="143" w:author="小峰" w:date="2024-05-11T20:01:00Z">
        <w:r>
          <w:rPr/>
          <w:fldChar w:fldCharType="end"/>
        </w:r>
      </w:del>
    </w:p>
    <w:p>
      <w:pPr>
        <w:pStyle w:val="16"/>
        <w:tabs>
          <w:tab w:val="right" w:leader="dot" w:pos="8957"/>
        </w:tabs>
        <w:ind w:left="480"/>
        <w:rPr>
          <w:del w:id="144" w:author="小峰" w:date="2024-05-11T20:01:00Z"/>
        </w:rPr>
      </w:pPr>
      <w:del w:id="145" w:author="小峰" w:date="2024-05-11T20:01:00Z">
        <w:r>
          <w:rPr/>
          <w:fldChar w:fldCharType="begin"/>
        </w:r>
      </w:del>
      <w:del w:id="146" w:author="小峰" w:date="2024-05-11T20:01:00Z">
        <w:r>
          <w:rPr/>
          <w:delInstrText xml:space="preserve"> HYPERLINK \l _Toc28826 </w:delInstrText>
        </w:r>
      </w:del>
      <w:del w:id="147" w:author="小峰" w:date="2024-05-11T20:01:00Z">
        <w:r>
          <w:rPr/>
          <w:fldChar w:fldCharType="separate"/>
        </w:r>
      </w:del>
      <w:del w:id="148" w:author="小峰" w:date="2024-05-11T20:01:00Z">
        <w:r>
          <w:rPr/>
          <w:delText>2.2简易智能手环总体方案</w:delText>
        </w:r>
      </w:del>
      <w:del w:id="149" w:author="小峰" w:date="2024-05-11T20:01:00Z">
        <w:r>
          <w:rPr/>
          <w:tab/>
        </w:r>
      </w:del>
      <w:del w:id="150" w:author="小峰" w:date="2024-05-11T20:01:00Z">
        <w:r>
          <w:rPr/>
          <w:fldChar w:fldCharType="begin"/>
        </w:r>
      </w:del>
      <w:del w:id="151" w:author="小峰" w:date="2024-05-11T20:01:00Z">
        <w:r>
          <w:rPr/>
          <w:delInstrText xml:space="preserve"> PAGEREF _Toc28826 \h </w:delInstrText>
        </w:r>
      </w:del>
      <w:del w:id="152" w:author="小峰" w:date="2024-05-11T20:01:00Z">
        <w:r>
          <w:rPr/>
          <w:fldChar w:fldCharType="separate"/>
        </w:r>
      </w:del>
      <w:del w:id="153" w:author="小峰" w:date="2024-05-11T20:01:00Z">
        <w:r>
          <w:rPr/>
          <w:delText>2</w:delText>
        </w:r>
      </w:del>
      <w:del w:id="154" w:author="小峰" w:date="2024-05-11T20:01:00Z">
        <w:r>
          <w:rPr/>
          <w:fldChar w:fldCharType="end"/>
        </w:r>
      </w:del>
      <w:del w:id="155" w:author="小峰" w:date="2024-05-11T20:01:00Z">
        <w:r>
          <w:rPr/>
          <w:fldChar w:fldCharType="end"/>
        </w:r>
      </w:del>
    </w:p>
    <w:p>
      <w:pPr>
        <w:pStyle w:val="16"/>
        <w:tabs>
          <w:tab w:val="right" w:leader="dot" w:pos="8957"/>
        </w:tabs>
        <w:ind w:left="480"/>
        <w:rPr>
          <w:del w:id="156" w:author="小峰" w:date="2024-05-11T20:01:00Z"/>
        </w:rPr>
      </w:pPr>
      <w:del w:id="157" w:author="小峰" w:date="2024-05-11T20:01:00Z">
        <w:r>
          <w:rPr/>
          <w:fldChar w:fldCharType="begin"/>
        </w:r>
      </w:del>
      <w:del w:id="158" w:author="小峰" w:date="2024-05-11T20:01:00Z">
        <w:r>
          <w:rPr/>
          <w:delInstrText xml:space="preserve"> HYPERLINK \l _Toc26261 </w:delInstrText>
        </w:r>
      </w:del>
      <w:del w:id="159" w:author="小峰" w:date="2024-05-11T20:01:00Z">
        <w:r>
          <w:rPr/>
          <w:fldChar w:fldCharType="separate"/>
        </w:r>
      </w:del>
      <w:del w:id="160" w:author="小峰" w:date="2024-05-11T20:01:00Z">
        <w:r>
          <w:rPr/>
          <w:delText>2.3简易智能手环硬件搭建</w:delText>
        </w:r>
      </w:del>
      <w:del w:id="161" w:author="小峰" w:date="2024-05-11T20:01:00Z">
        <w:r>
          <w:rPr/>
          <w:tab/>
        </w:r>
      </w:del>
      <w:del w:id="162" w:author="小峰" w:date="2024-05-11T20:01:00Z">
        <w:r>
          <w:rPr/>
          <w:fldChar w:fldCharType="begin"/>
        </w:r>
      </w:del>
      <w:del w:id="163" w:author="小峰" w:date="2024-05-11T20:01:00Z">
        <w:r>
          <w:rPr/>
          <w:delInstrText xml:space="preserve"> PAGEREF _Toc26261 \h </w:delInstrText>
        </w:r>
      </w:del>
      <w:del w:id="164" w:author="小峰" w:date="2024-05-11T20:01:00Z">
        <w:r>
          <w:rPr/>
          <w:fldChar w:fldCharType="separate"/>
        </w:r>
      </w:del>
      <w:del w:id="165" w:author="小峰" w:date="2024-05-11T20:01:00Z">
        <w:r>
          <w:rPr/>
          <w:delText>3</w:delText>
        </w:r>
      </w:del>
      <w:del w:id="166" w:author="小峰" w:date="2024-05-11T20:01:00Z">
        <w:r>
          <w:rPr/>
          <w:fldChar w:fldCharType="end"/>
        </w:r>
      </w:del>
      <w:del w:id="167" w:author="小峰" w:date="2024-05-11T20:01:00Z">
        <w:r>
          <w:rPr/>
          <w:fldChar w:fldCharType="end"/>
        </w:r>
      </w:del>
    </w:p>
    <w:p>
      <w:pPr>
        <w:pStyle w:val="16"/>
        <w:tabs>
          <w:tab w:val="right" w:leader="dot" w:pos="8957"/>
        </w:tabs>
        <w:ind w:left="480"/>
        <w:rPr>
          <w:del w:id="168" w:author="小峰" w:date="2024-05-11T20:01:00Z"/>
        </w:rPr>
      </w:pPr>
      <w:del w:id="169" w:author="小峰" w:date="2024-05-11T20:01:00Z">
        <w:r>
          <w:rPr/>
          <w:fldChar w:fldCharType="begin"/>
        </w:r>
      </w:del>
      <w:del w:id="170" w:author="小峰" w:date="2024-05-11T20:01:00Z">
        <w:r>
          <w:rPr/>
          <w:delInstrText xml:space="preserve"> HYPERLINK \l _Toc16197 </w:delInstrText>
        </w:r>
      </w:del>
      <w:del w:id="171" w:author="小峰" w:date="2024-05-11T20:01:00Z">
        <w:r>
          <w:rPr/>
          <w:fldChar w:fldCharType="separate"/>
        </w:r>
      </w:del>
      <w:del w:id="172" w:author="小峰" w:date="2024-05-11T20:01:00Z">
        <w:r>
          <w:rPr/>
          <w:delText>2.4本章小结</w:delText>
        </w:r>
      </w:del>
      <w:del w:id="173" w:author="小峰" w:date="2024-05-11T20:01:00Z">
        <w:r>
          <w:rPr/>
          <w:tab/>
        </w:r>
      </w:del>
      <w:del w:id="174" w:author="小峰" w:date="2024-05-11T20:01:00Z">
        <w:r>
          <w:rPr/>
          <w:fldChar w:fldCharType="begin"/>
        </w:r>
      </w:del>
      <w:del w:id="175" w:author="小峰" w:date="2024-05-11T20:01:00Z">
        <w:r>
          <w:rPr/>
          <w:delInstrText xml:space="preserve"> PAGEREF _Toc16197 \h </w:delInstrText>
        </w:r>
      </w:del>
      <w:del w:id="176" w:author="小峰" w:date="2024-05-11T20:01:00Z">
        <w:r>
          <w:rPr/>
          <w:fldChar w:fldCharType="separate"/>
        </w:r>
      </w:del>
      <w:del w:id="177" w:author="小峰" w:date="2024-05-11T20:01:00Z">
        <w:r>
          <w:rPr/>
          <w:delText>5</w:delText>
        </w:r>
      </w:del>
      <w:del w:id="178" w:author="小峰" w:date="2024-05-11T20:01:00Z">
        <w:r>
          <w:rPr/>
          <w:fldChar w:fldCharType="end"/>
        </w:r>
      </w:del>
      <w:del w:id="179" w:author="小峰" w:date="2024-05-11T20:01:00Z">
        <w:r>
          <w:rPr/>
          <w:fldChar w:fldCharType="end"/>
        </w:r>
      </w:del>
    </w:p>
    <w:p>
      <w:pPr>
        <w:pStyle w:val="13"/>
        <w:tabs>
          <w:tab w:val="right" w:leader="dot" w:pos="8957"/>
        </w:tabs>
        <w:rPr>
          <w:del w:id="180" w:author="小峰" w:date="2024-05-11T20:01:00Z"/>
        </w:rPr>
      </w:pPr>
      <w:del w:id="181" w:author="小峰" w:date="2024-05-11T20:01:00Z">
        <w:r>
          <w:rPr/>
          <w:fldChar w:fldCharType="begin"/>
        </w:r>
      </w:del>
      <w:del w:id="182" w:author="小峰" w:date="2024-05-11T20:01:00Z">
        <w:r>
          <w:rPr/>
          <w:delInstrText xml:space="preserve"> HYPERLINK \l _Toc31486 </w:delInstrText>
        </w:r>
      </w:del>
      <w:del w:id="183" w:author="小峰" w:date="2024-05-11T20:01:00Z">
        <w:r>
          <w:rPr/>
          <w:fldChar w:fldCharType="separate"/>
        </w:r>
      </w:del>
      <w:del w:id="184" w:author="小峰" w:date="2024-05-11T20:01:00Z">
        <w:r>
          <w:rPr>
            <w:rFonts w:hint="eastAsia"/>
          </w:rPr>
          <w:delText>第3章 简易智能手环硬件电路设计</w:delText>
        </w:r>
      </w:del>
      <w:del w:id="185" w:author="小峰" w:date="2024-05-11T20:01:00Z">
        <w:r>
          <w:rPr/>
          <w:tab/>
        </w:r>
      </w:del>
      <w:del w:id="186" w:author="小峰" w:date="2024-05-11T20:01:00Z">
        <w:r>
          <w:rPr/>
          <w:fldChar w:fldCharType="begin"/>
        </w:r>
      </w:del>
      <w:del w:id="187" w:author="小峰" w:date="2024-05-11T20:01:00Z">
        <w:r>
          <w:rPr/>
          <w:delInstrText xml:space="preserve"> PAGEREF _Toc31486 \h </w:delInstrText>
        </w:r>
      </w:del>
      <w:del w:id="188" w:author="小峰" w:date="2024-05-11T20:01:00Z">
        <w:r>
          <w:rPr/>
          <w:fldChar w:fldCharType="separate"/>
        </w:r>
      </w:del>
      <w:del w:id="189" w:author="小峰" w:date="2024-05-11T20:01:00Z">
        <w:r>
          <w:rPr/>
          <w:delText>6</w:delText>
        </w:r>
      </w:del>
      <w:del w:id="190" w:author="小峰" w:date="2024-05-11T20:01:00Z">
        <w:r>
          <w:rPr/>
          <w:fldChar w:fldCharType="end"/>
        </w:r>
      </w:del>
      <w:del w:id="191" w:author="小峰" w:date="2024-05-11T20:01:00Z">
        <w:r>
          <w:rPr/>
          <w:fldChar w:fldCharType="end"/>
        </w:r>
      </w:del>
    </w:p>
    <w:p>
      <w:pPr>
        <w:pStyle w:val="13"/>
        <w:tabs>
          <w:tab w:val="right" w:leader="dot" w:pos="8957"/>
        </w:tabs>
        <w:rPr>
          <w:del w:id="192" w:author="小峰" w:date="2024-05-11T20:01:00Z"/>
        </w:rPr>
      </w:pPr>
      <w:del w:id="193" w:author="小峰" w:date="2024-05-11T20:01:00Z">
        <w:r>
          <w:rPr/>
          <w:fldChar w:fldCharType="begin"/>
        </w:r>
      </w:del>
      <w:del w:id="194" w:author="小峰" w:date="2024-05-11T20:01:00Z">
        <w:r>
          <w:rPr/>
          <w:delInstrText xml:space="preserve"> HYPERLINK \l _Toc21858 </w:delInstrText>
        </w:r>
      </w:del>
      <w:del w:id="195" w:author="小峰" w:date="2024-05-11T20:01:00Z">
        <w:r>
          <w:rPr/>
          <w:fldChar w:fldCharType="separate"/>
        </w:r>
      </w:del>
      <w:del w:id="196" w:author="小峰" w:date="2024-05-11T20:01:00Z">
        <w:r>
          <w:rPr>
            <w:rFonts w:hint="eastAsia"/>
          </w:rPr>
          <w:delText>第4章 系统算法及原理（IIC、USART、SPI）</w:delText>
        </w:r>
      </w:del>
      <w:del w:id="197" w:author="小峰" w:date="2024-05-11T20:01:00Z">
        <w:r>
          <w:rPr/>
          <w:tab/>
        </w:r>
      </w:del>
      <w:del w:id="198" w:author="小峰" w:date="2024-05-11T20:01:00Z">
        <w:r>
          <w:rPr/>
          <w:fldChar w:fldCharType="begin"/>
        </w:r>
      </w:del>
      <w:del w:id="199" w:author="小峰" w:date="2024-05-11T20:01:00Z">
        <w:r>
          <w:rPr/>
          <w:delInstrText xml:space="preserve"> PAGEREF _Toc21858 \h </w:delInstrText>
        </w:r>
      </w:del>
      <w:del w:id="200" w:author="小峰" w:date="2024-05-11T20:01:00Z">
        <w:r>
          <w:rPr/>
          <w:fldChar w:fldCharType="separate"/>
        </w:r>
      </w:del>
      <w:del w:id="201" w:author="小峰" w:date="2024-05-11T20:01:00Z">
        <w:r>
          <w:rPr/>
          <w:delText>9</w:delText>
        </w:r>
      </w:del>
      <w:del w:id="202" w:author="小峰" w:date="2024-05-11T20:01:00Z">
        <w:r>
          <w:rPr/>
          <w:fldChar w:fldCharType="end"/>
        </w:r>
      </w:del>
      <w:del w:id="203" w:author="小峰" w:date="2024-05-11T20:01:00Z">
        <w:r>
          <w:rPr/>
          <w:fldChar w:fldCharType="end"/>
        </w:r>
      </w:del>
    </w:p>
    <w:p>
      <w:pPr>
        <w:pStyle w:val="13"/>
        <w:tabs>
          <w:tab w:val="right" w:leader="dot" w:pos="8957"/>
        </w:tabs>
        <w:rPr>
          <w:del w:id="204" w:author="小峰" w:date="2024-05-11T20:01:00Z"/>
        </w:rPr>
      </w:pPr>
      <w:del w:id="205" w:author="小峰" w:date="2024-05-11T20:01:00Z">
        <w:r>
          <w:rPr/>
          <w:fldChar w:fldCharType="begin"/>
        </w:r>
      </w:del>
      <w:del w:id="206" w:author="小峰" w:date="2024-05-11T20:01:00Z">
        <w:r>
          <w:rPr/>
          <w:delInstrText xml:space="preserve"> HYPERLINK \l _Toc16570 </w:delInstrText>
        </w:r>
      </w:del>
      <w:del w:id="207" w:author="小峰" w:date="2024-05-11T20:01:00Z">
        <w:r>
          <w:rPr/>
          <w:fldChar w:fldCharType="separate"/>
        </w:r>
      </w:del>
      <w:del w:id="208" w:author="小峰" w:date="2024-05-11T20:01:00Z">
        <w:r>
          <w:rPr>
            <w:rFonts w:hint="eastAsia"/>
          </w:rPr>
          <w:delText>第5章 简易智能手环软件方案设计</w:delText>
        </w:r>
      </w:del>
      <w:del w:id="209" w:author="小峰" w:date="2024-05-11T20:01:00Z">
        <w:r>
          <w:rPr/>
          <w:tab/>
        </w:r>
      </w:del>
      <w:del w:id="210" w:author="小峰" w:date="2024-05-11T20:01:00Z">
        <w:r>
          <w:rPr/>
          <w:fldChar w:fldCharType="begin"/>
        </w:r>
      </w:del>
      <w:del w:id="211" w:author="小峰" w:date="2024-05-11T20:01:00Z">
        <w:r>
          <w:rPr/>
          <w:delInstrText xml:space="preserve"> PAGEREF _Toc16570 \h </w:delInstrText>
        </w:r>
      </w:del>
      <w:del w:id="212" w:author="小峰" w:date="2024-05-11T20:01:00Z">
        <w:r>
          <w:rPr/>
          <w:fldChar w:fldCharType="separate"/>
        </w:r>
      </w:del>
      <w:del w:id="213" w:author="小峰" w:date="2024-05-11T20:01:00Z">
        <w:r>
          <w:rPr/>
          <w:delText>9</w:delText>
        </w:r>
      </w:del>
      <w:del w:id="214" w:author="小峰" w:date="2024-05-11T20:01:00Z">
        <w:r>
          <w:rPr/>
          <w:fldChar w:fldCharType="end"/>
        </w:r>
      </w:del>
      <w:del w:id="215" w:author="小峰" w:date="2024-05-11T20:01:00Z">
        <w:r>
          <w:rPr/>
          <w:fldChar w:fldCharType="end"/>
        </w:r>
      </w:del>
    </w:p>
    <w:p>
      <w:pPr>
        <w:pStyle w:val="13"/>
        <w:tabs>
          <w:tab w:val="right" w:leader="dot" w:pos="8957"/>
        </w:tabs>
        <w:rPr>
          <w:del w:id="216" w:author="小峰" w:date="2024-05-11T20:01:00Z"/>
        </w:rPr>
      </w:pPr>
      <w:del w:id="217" w:author="小峰" w:date="2024-05-11T20:01:00Z">
        <w:r>
          <w:rPr/>
          <w:fldChar w:fldCharType="begin"/>
        </w:r>
      </w:del>
      <w:del w:id="218" w:author="小峰" w:date="2024-05-11T20:01:00Z">
        <w:r>
          <w:rPr/>
          <w:delInstrText xml:space="preserve"> HYPERLINK \l _Toc26010 </w:delInstrText>
        </w:r>
      </w:del>
      <w:del w:id="219" w:author="小峰" w:date="2024-05-11T20:01:00Z">
        <w:r>
          <w:rPr/>
          <w:fldChar w:fldCharType="separate"/>
        </w:r>
      </w:del>
      <w:del w:id="220" w:author="小峰" w:date="2024-05-11T20:01:00Z">
        <w:r>
          <w:rPr>
            <w:rFonts w:hint="eastAsia"/>
          </w:rPr>
          <w:delText>第6章 简易智能手环实现效果及验证</w:delText>
        </w:r>
      </w:del>
      <w:del w:id="221" w:author="小峰" w:date="2024-05-11T20:01:00Z">
        <w:r>
          <w:rPr/>
          <w:tab/>
        </w:r>
      </w:del>
      <w:del w:id="222" w:author="小峰" w:date="2024-05-11T20:01:00Z">
        <w:r>
          <w:rPr/>
          <w:fldChar w:fldCharType="begin"/>
        </w:r>
      </w:del>
      <w:del w:id="223" w:author="小峰" w:date="2024-05-11T20:01:00Z">
        <w:r>
          <w:rPr/>
          <w:delInstrText xml:space="preserve"> PAGEREF _Toc26010 \h </w:delInstrText>
        </w:r>
      </w:del>
      <w:del w:id="224" w:author="小峰" w:date="2024-05-11T20:01:00Z">
        <w:r>
          <w:rPr/>
          <w:fldChar w:fldCharType="separate"/>
        </w:r>
      </w:del>
      <w:del w:id="225" w:author="小峰" w:date="2024-05-11T20:01:00Z">
        <w:r>
          <w:rPr/>
          <w:delText>10</w:delText>
        </w:r>
      </w:del>
      <w:del w:id="226" w:author="小峰" w:date="2024-05-11T20:01:00Z">
        <w:r>
          <w:rPr/>
          <w:fldChar w:fldCharType="end"/>
        </w:r>
      </w:del>
      <w:del w:id="227" w:author="小峰" w:date="2024-05-11T20:01:00Z">
        <w:r>
          <w:rPr/>
          <w:fldChar w:fldCharType="end"/>
        </w:r>
      </w:del>
    </w:p>
    <w:p>
      <w:pPr>
        <w:pStyle w:val="13"/>
        <w:tabs>
          <w:tab w:val="right" w:leader="dot" w:pos="8957"/>
        </w:tabs>
        <w:rPr>
          <w:del w:id="228" w:author="小峰" w:date="2024-05-11T20:01:00Z"/>
        </w:rPr>
      </w:pPr>
      <w:del w:id="229" w:author="小峰" w:date="2024-05-11T20:01:00Z">
        <w:r>
          <w:rPr/>
          <w:fldChar w:fldCharType="begin"/>
        </w:r>
      </w:del>
      <w:del w:id="230" w:author="小峰" w:date="2024-05-11T20:01:00Z">
        <w:r>
          <w:rPr/>
          <w:delInstrText xml:space="preserve"> HYPERLINK \l _Toc32500 </w:delInstrText>
        </w:r>
      </w:del>
      <w:del w:id="231" w:author="小峰" w:date="2024-05-11T20:01:00Z">
        <w:r>
          <w:rPr/>
          <w:fldChar w:fldCharType="separate"/>
        </w:r>
      </w:del>
      <w:del w:id="232" w:author="小峰" w:date="2024-05-11T20:01:00Z">
        <w:r>
          <w:rPr>
            <w:rFonts w:hint="eastAsia"/>
          </w:rPr>
          <w:delText>第7章 总结与期望</w:delText>
        </w:r>
      </w:del>
      <w:del w:id="233" w:author="小峰" w:date="2024-05-11T20:01:00Z">
        <w:r>
          <w:rPr/>
          <w:tab/>
        </w:r>
      </w:del>
      <w:del w:id="234" w:author="小峰" w:date="2024-05-11T20:01:00Z">
        <w:r>
          <w:rPr/>
          <w:fldChar w:fldCharType="begin"/>
        </w:r>
      </w:del>
      <w:del w:id="235" w:author="小峰" w:date="2024-05-11T20:01:00Z">
        <w:r>
          <w:rPr/>
          <w:delInstrText xml:space="preserve"> PAGEREF _Toc32500 \h </w:delInstrText>
        </w:r>
      </w:del>
      <w:del w:id="236" w:author="小峰" w:date="2024-05-11T20:01:00Z">
        <w:r>
          <w:rPr/>
          <w:fldChar w:fldCharType="separate"/>
        </w:r>
      </w:del>
      <w:del w:id="237" w:author="小峰" w:date="2024-05-11T20:01:00Z">
        <w:r>
          <w:rPr/>
          <w:delText>10</w:delText>
        </w:r>
      </w:del>
      <w:del w:id="238" w:author="小峰" w:date="2024-05-11T20:01:00Z">
        <w:r>
          <w:rPr/>
          <w:fldChar w:fldCharType="end"/>
        </w:r>
      </w:del>
      <w:del w:id="239" w:author="小峰" w:date="2024-05-11T20:01:00Z">
        <w:r>
          <w:rPr/>
          <w:fldChar w:fldCharType="end"/>
        </w:r>
      </w:del>
    </w:p>
    <w:p>
      <w:pPr>
        <w:pStyle w:val="13"/>
        <w:tabs>
          <w:tab w:val="right" w:leader="dot" w:pos="8957"/>
        </w:tabs>
        <w:rPr>
          <w:del w:id="240" w:author="小峰" w:date="2024-05-11T20:01:00Z"/>
        </w:rPr>
      </w:pPr>
      <w:del w:id="241" w:author="小峰" w:date="2024-05-11T20:01:00Z">
        <w:r>
          <w:rPr/>
          <w:fldChar w:fldCharType="begin"/>
        </w:r>
      </w:del>
      <w:del w:id="242" w:author="小峰" w:date="2024-05-11T20:01:00Z">
        <w:r>
          <w:rPr/>
          <w:delInstrText xml:space="preserve"> HYPERLINK \l _Toc9448 </w:delInstrText>
        </w:r>
      </w:del>
      <w:del w:id="243" w:author="小峰" w:date="2024-05-11T20:01:00Z">
        <w:r>
          <w:rPr/>
          <w:fldChar w:fldCharType="separate"/>
        </w:r>
      </w:del>
      <w:del w:id="244" w:author="小峰" w:date="2024-05-11T20:01:00Z">
        <w:r>
          <w:rPr>
            <w:rFonts w:hint="eastAsia"/>
          </w:rPr>
          <w:delText>致谢</w:delText>
        </w:r>
      </w:del>
      <w:del w:id="245" w:author="小峰" w:date="2024-05-11T20:01:00Z">
        <w:r>
          <w:rPr/>
          <w:tab/>
        </w:r>
      </w:del>
      <w:del w:id="246" w:author="小峰" w:date="2024-05-11T20:01:00Z">
        <w:r>
          <w:rPr/>
          <w:fldChar w:fldCharType="begin"/>
        </w:r>
      </w:del>
      <w:del w:id="247" w:author="小峰" w:date="2024-05-11T20:01:00Z">
        <w:r>
          <w:rPr/>
          <w:delInstrText xml:space="preserve"> PAGEREF _Toc9448 \h </w:delInstrText>
        </w:r>
      </w:del>
      <w:del w:id="248" w:author="小峰" w:date="2024-05-11T20:01:00Z">
        <w:r>
          <w:rPr/>
          <w:fldChar w:fldCharType="separate"/>
        </w:r>
      </w:del>
      <w:del w:id="249" w:author="小峰" w:date="2024-05-11T20:01:00Z">
        <w:r>
          <w:rPr/>
          <w:delText>10</w:delText>
        </w:r>
      </w:del>
      <w:del w:id="250" w:author="小峰" w:date="2024-05-11T20:01:00Z">
        <w:r>
          <w:rPr/>
          <w:fldChar w:fldCharType="end"/>
        </w:r>
      </w:del>
      <w:del w:id="251" w:author="小峰" w:date="2024-05-11T20:01:00Z">
        <w:r>
          <w:rPr/>
          <w:fldChar w:fldCharType="end"/>
        </w:r>
      </w:del>
    </w:p>
    <w:p>
      <w:pPr>
        <w:pStyle w:val="13"/>
        <w:tabs>
          <w:tab w:val="right" w:leader="dot" w:pos="8957"/>
        </w:tabs>
        <w:rPr>
          <w:del w:id="252" w:author="小峰" w:date="2024-05-11T20:01:00Z"/>
        </w:rPr>
      </w:pPr>
      <w:del w:id="253" w:author="小峰" w:date="2024-05-11T20:01:00Z">
        <w:r>
          <w:rPr/>
          <w:fldChar w:fldCharType="begin"/>
        </w:r>
      </w:del>
      <w:del w:id="254" w:author="小峰" w:date="2024-05-11T20:01:00Z">
        <w:r>
          <w:rPr/>
          <w:delInstrText xml:space="preserve"> HYPERLINK \l _Toc32563 </w:delInstrText>
        </w:r>
      </w:del>
      <w:del w:id="255" w:author="小峰" w:date="2024-05-11T20:01:00Z">
        <w:r>
          <w:rPr/>
          <w:fldChar w:fldCharType="separate"/>
        </w:r>
      </w:del>
      <w:del w:id="256" w:author="小峰" w:date="2024-05-11T20:01:00Z">
        <w:r>
          <w:rPr>
            <w:rFonts w:hint="eastAsia"/>
          </w:rPr>
          <w:delText>参考文献</w:delText>
        </w:r>
      </w:del>
      <w:del w:id="257" w:author="小峰" w:date="2024-05-11T20:01:00Z">
        <w:r>
          <w:rPr/>
          <w:tab/>
        </w:r>
      </w:del>
      <w:del w:id="258" w:author="小峰" w:date="2024-05-11T20:01:00Z">
        <w:r>
          <w:rPr/>
          <w:fldChar w:fldCharType="begin"/>
        </w:r>
      </w:del>
      <w:del w:id="259" w:author="小峰" w:date="2024-05-11T20:01:00Z">
        <w:r>
          <w:rPr/>
          <w:delInstrText xml:space="preserve"> PAGEREF _Toc32563 \h </w:delInstrText>
        </w:r>
      </w:del>
      <w:del w:id="260" w:author="小峰" w:date="2024-05-11T20:01:00Z">
        <w:r>
          <w:rPr/>
          <w:fldChar w:fldCharType="separate"/>
        </w:r>
      </w:del>
      <w:del w:id="261" w:author="小峰" w:date="2024-05-11T20:01:00Z">
        <w:r>
          <w:rPr/>
          <w:delText>10</w:delText>
        </w:r>
      </w:del>
      <w:del w:id="262" w:author="小峰" w:date="2024-05-11T20:01:00Z">
        <w:r>
          <w:rPr/>
          <w:fldChar w:fldCharType="end"/>
        </w:r>
      </w:del>
      <w:del w:id="263" w:author="小峰" w:date="2024-05-11T20:01:00Z">
        <w:r>
          <w:rPr/>
          <w:fldChar w:fldCharType="end"/>
        </w:r>
      </w:del>
    </w:p>
    <w:p>
      <w:pPr>
        <w:pStyle w:val="13"/>
        <w:tabs>
          <w:tab w:val="right" w:leader="dot" w:pos="8957"/>
        </w:tabs>
        <w:rPr>
          <w:del w:id="264" w:author="小峰" w:date="2024-05-11T20:01:00Z"/>
        </w:rPr>
      </w:pPr>
      <w:del w:id="265" w:author="小峰" w:date="2024-05-11T20:01:00Z">
        <w:r>
          <w:rPr/>
          <w:fldChar w:fldCharType="begin"/>
        </w:r>
      </w:del>
      <w:del w:id="266" w:author="小峰" w:date="2024-05-11T20:01:00Z">
        <w:r>
          <w:rPr/>
          <w:delInstrText xml:space="preserve"> HYPERLINK \l _Toc25932 </w:delInstrText>
        </w:r>
      </w:del>
      <w:del w:id="267" w:author="小峰" w:date="2024-05-11T20:01:00Z">
        <w:r>
          <w:rPr/>
          <w:fldChar w:fldCharType="separate"/>
        </w:r>
      </w:del>
      <w:del w:id="268" w:author="小峰" w:date="2024-05-11T20:01:00Z">
        <w:r>
          <w:rPr>
            <w:rFonts w:hint="eastAsia"/>
          </w:rPr>
          <w:delText>附录A</w:delText>
        </w:r>
      </w:del>
      <w:del w:id="269" w:author="小峰" w:date="2024-05-11T20:01:00Z">
        <w:r>
          <w:rPr/>
          <w:tab/>
        </w:r>
      </w:del>
      <w:del w:id="270" w:author="小峰" w:date="2024-05-11T20:01:00Z">
        <w:r>
          <w:rPr/>
          <w:fldChar w:fldCharType="begin"/>
        </w:r>
      </w:del>
      <w:del w:id="271" w:author="小峰" w:date="2024-05-11T20:01:00Z">
        <w:r>
          <w:rPr/>
          <w:delInstrText xml:space="preserve"> PAGEREF _Toc25932 \h </w:delInstrText>
        </w:r>
      </w:del>
      <w:del w:id="272" w:author="小峰" w:date="2024-05-11T20:01:00Z">
        <w:r>
          <w:rPr/>
          <w:fldChar w:fldCharType="separate"/>
        </w:r>
      </w:del>
      <w:del w:id="273" w:author="小峰" w:date="2024-05-11T20:01:00Z">
        <w:r>
          <w:rPr/>
          <w:delText>10</w:delText>
        </w:r>
      </w:del>
      <w:del w:id="274" w:author="小峰" w:date="2024-05-11T20:01:00Z">
        <w:r>
          <w:rPr/>
          <w:fldChar w:fldCharType="end"/>
        </w:r>
      </w:del>
      <w:del w:id="275" w:author="小峰" w:date="2024-05-11T20:01:00Z">
        <w:r>
          <w:rPr/>
          <w:fldChar w:fldCharType="end"/>
        </w:r>
      </w:del>
    </w:p>
    <w:p>
      <w:pPr>
        <w:pStyle w:val="13"/>
        <w:tabs>
          <w:tab w:val="right" w:leader="dot" w:pos="8957"/>
        </w:tabs>
        <w:rPr>
          <w:del w:id="276" w:author="小峰" w:date="2024-05-11T20:01:00Z"/>
        </w:rPr>
      </w:pPr>
      <w:del w:id="277" w:author="小峰" w:date="2024-05-11T20:01:00Z">
        <w:r>
          <w:rPr/>
          <w:fldChar w:fldCharType="begin"/>
        </w:r>
      </w:del>
      <w:del w:id="278" w:author="小峰" w:date="2024-05-11T20:01:00Z">
        <w:r>
          <w:rPr/>
          <w:delInstrText xml:space="preserve"> HYPERLINK \l _Toc1989 </w:delInstrText>
        </w:r>
      </w:del>
      <w:del w:id="279" w:author="小峰" w:date="2024-05-11T20:01:00Z">
        <w:r>
          <w:rPr/>
          <w:fldChar w:fldCharType="separate"/>
        </w:r>
      </w:del>
      <w:del w:id="280" w:author="小峰" w:date="2024-05-11T20:01:00Z">
        <w:r>
          <w:rPr>
            <w:rFonts w:hint="eastAsia"/>
          </w:rPr>
          <w:delText>附录B</w:delText>
        </w:r>
      </w:del>
      <w:del w:id="281" w:author="小峰" w:date="2024-05-11T20:01:00Z">
        <w:r>
          <w:rPr/>
          <w:tab/>
        </w:r>
      </w:del>
      <w:del w:id="282" w:author="小峰" w:date="2024-05-11T20:01:00Z">
        <w:r>
          <w:rPr/>
          <w:fldChar w:fldCharType="begin"/>
        </w:r>
      </w:del>
      <w:del w:id="283" w:author="小峰" w:date="2024-05-11T20:01:00Z">
        <w:r>
          <w:rPr/>
          <w:delInstrText xml:space="preserve"> PAGEREF _Toc1989 \h </w:delInstrText>
        </w:r>
      </w:del>
      <w:del w:id="284" w:author="小峰" w:date="2024-05-11T20:01:00Z">
        <w:r>
          <w:rPr/>
          <w:fldChar w:fldCharType="separate"/>
        </w:r>
      </w:del>
      <w:del w:id="285" w:author="小峰" w:date="2024-05-11T20:01:00Z">
        <w:r>
          <w:rPr/>
          <w:delText>10</w:delText>
        </w:r>
      </w:del>
      <w:del w:id="286" w:author="小峰" w:date="2024-05-11T20:01:00Z">
        <w:r>
          <w:rPr/>
          <w:fldChar w:fldCharType="end"/>
        </w:r>
      </w:del>
      <w:del w:id="287" w:author="小峰" w:date="2024-05-11T20:01:00Z">
        <w:r>
          <w:rPr/>
          <w:fldChar w:fldCharType="end"/>
        </w:r>
      </w:del>
    </w:p>
    <w:p>
      <w:pPr>
        <w:pStyle w:val="13"/>
        <w:tabs>
          <w:tab w:val="right" w:leader="dot" w:pos="8957"/>
        </w:tabs>
        <w:rPr>
          <w:ins w:id="288" w:author="小峰" w:date="2024-05-11T20:01:00Z"/>
        </w:rPr>
      </w:pPr>
      <w:ins w:id="289" w:author="小峰" w:date="2024-05-11T20:01:00Z">
        <w:r>
          <w:rPr/>
          <w:fldChar w:fldCharType="begin"/>
        </w:r>
      </w:ins>
      <w:ins w:id="290" w:author="小峰" w:date="2024-05-11T20:01:00Z">
        <w:r>
          <w:rPr/>
          <w:instrText xml:space="preserve"> HYPERLINK \l _Toc4777 </w:instrText>
        </w:r>
      </w:ins>
      <w:ins w:id="291" w:author="小峰" w:date="2024-05-11T20:01:00Z">
        <w:r>
          <w:rPr/>
          <w:fldChar w:fldCharType="separate"/>
        </w:r>
      </w:ins>
      <w:ins w:id="292" w:author="小峰" w:date="2024-05-11T20:01:00Z">
        <w:r>
          <w:rPr>
            <w:rFonts w:hint="eastAsia"/>
          </w:rPr>
          <w:t>摘    要</w:t>
        </w:r>
      </w:ins>
      <w:ins w:id="293" w:author="小峰" w:date="2024-05-11T20:01:00Z">
        <w:r>
          <w:rPr/>
          <w:tab/>
        </w:r>
      </w:ins>
      <w:ins w:id="294" w:author="小峰" w:date="2024-05-11T20:01:00Z">
        <w:r>
          <w:rPr/>
          <w:fldChar w:fldCharType="begin"/>
        </w:r>
      </w:ins>
      <w:ins w:id="295" w:author="小峰" w:date="2024-05-11T20:01:00Z">
        <w:r>
          <w:rPr/>
          <w:instrText xml:space="preserve"> PAGEREF _Toc4777 \h </w:instrText>
        </w:r>
      </w:ins>
      <w:ins w:id="296" w:author="小峰" w:date="2024-05-11T20:01:00Z">
        <w:r>
          <w:rPr/>
          <w:fldChar w:fldCharType="separate"/>
        </w:r>
      </w:ins>
      <w:ins w:id="297" w:author="小峰" w:date="2024-05-11T20:01:00Z">
        <w:r>
          <w:rPr/>
          <w:t>II</w:t>
        </w:r>
      </w:ins>
      <w:ins w:id="298" w:author="小峰" w:date="2024-05-11T20:01:00Z">
        <w:r>
          <w:rPr/>
          <w:fldChar w:fldCharType="end"/>
        </w:r>
      </w:ins>
      <w:ins w:id="299" w:author="小峰" w:date="2024-05-11T20:01:00Z">
        <w:r>
          <w:rPr/>
          <w:fldChar w:fldCharType="end"/>
        </w:r>
      </w:ins>
    </w:p>
    <w:p>
      <w:pPr>
        <w:pStyle w:val="13"/>
        <w:tabs>
          <w:tab w:val="right" w:leader="dot" w:pos="8957"/>
        </w:tabs>
        <w:rPr>
          <w:ins w:id="300" w:author="小峰" w:date="2024-05-11T20:01:00Z"/>
        </w:rPr>
      </w:pPr>
      <w:ins w:id="301" w:author="小峰" w:date="2024-05-11T20:01:00Z">
        <w:r>
          <w:rPr/>
          <w:fldChar w:fldCharType="begin"/>
        </w:r>
      </w:ins>
      <w:ins w:id="302" w:author="小峰" w:date="2024-05-11T20:01:00Z">
        <w:r>
          <w:rPr/>
          <w:instrText xml:space="preserve"> HYPERLINK \l _Toc22184 </w:instrText>
        </w:r>
      </w:ins>
      <w:ins w:id="303" w:author="小峰" w:date="2024-05-11T20:01:00Z">
        <w:r>
          <w:rPr/>
          <w:fldChar w:fldCharType="separate"/>
        </w:r>
      </w:ins>
      <w:ins w:id="304" w:author="小峰" w:date="2024-05-11T20:01:00Z">
        <w:r>
          <w:rPr/>
          <w:t>Abstract</w:t>
        </w:r>
      </w:ins>
      <w:ins w:id="305" w:author="小峰" w:date="2024-05-11T20:01:00Z">
        <w:r>
          <w:rPr/>
          <w:tab/>
        </w:r>
      </w:ins>
      <w:ins w:id="306" w:author="小峰" w:date="2024-05-11T20:01:00Z">
        <w:r>
          <w:rPr/>
          <w:fldChar w:fldCharType="begin"/>
        </w:r>
      </w:ins>
      <w:ins w:id="307" w:author="小峰" w:date="2024-05-11T20:01:00Z">
        <w:r>
          <w:rPr/>
          <w:instrText xml:space="preserve"> PAGEREF _Toc22184 \h </w:instrText>
        </w:r>
      </w:ins>
      <w:ins w:id="308" w:author="小峰" w:date="2024-05-11T20:01:00Z">
        <w:r>
          <w:rPr/>
          <w:fldChar w:fldCharType="separate"/>
        </w:r>
      </w:ins>
      <w:ins w:id="309" w:author="小峰" w:date="2024-05-11T20:01:00Z">
        <w:r>
          <w:rPr/>
          <w:t>III</w:t>
        </w:r>
      </w:ins>
      <w:ins w:id="310" w:author="小峰" w:date="2024-05-11T20:01:00Z">
        <w:r>
          <w:rPr/>
          <w:fldChar w:fldCharType="end"/>
        </w:r>
      </w:ins>
      <w:ins w:id="311" w:author="小峰" w:date="2024-05-11T20:01:00Z">
        <w:r>
          <w:rPr/>
          <w:fldChar w:fldCharType="end"/>
        </w:r>
      </w:ins>
    </w:p>
    <w:p>
      <w:pPr>
        <w:pStyle w:val="13"/>
        <w:tabs>
          <w:tab w:val="right" w:leader="dot" w:pos="8957"/>
        </w:tabs>
        <w:rPr>
          <w:ins w:id="312" w:author="小峰" w:date="2024-05-11T20:01:00Z"/>
        </w:rPr>
      </w:pPr>
      <w:ins w:id="313" w:author="小峰" w:date="2024-05-11T20:01:00Z">
        <w:r>
          <w:rPr/>
          <w:fldChar w:fldCharType="begin"/>
        </w:r>
      </w:ins>
      <w:ins w:id="314" w:author="小峰" w:date="2024-05-11T20:01:00Z">
        <w:r>
          <w:rPr/>
          <w:instrText xml:space="preserve"> HYPERLINK \l _Toc25723 </w:instrText>
        </w:r>
      </w:ins>
      <w:ins w:id="315" w:author="小峰" w:date="2024-05-11T20:01:00Z">
        <w:r>
          <w:rPr/>
          <w:fldChar w:fldCharType="separate"/>
        </w:r>
      </w:ins>
      <w:ins w:id="316" w:author="小峰" w:date="2024-05-11T20:01:00Z">
        <w:r>
          <w:rPr>
            <w:rFonts w:hint="eastAsia"/>
          </w:rPr>
          <w:t>第一章 绪论</w:t>
        </w:r>
      </w:ins>
      <w:ins w:id="317" w:author="小峰" w:date="2024-05-11T20:01:00Z">
        <w:r>
          <w:rPr/>
          <w:tab/>
        </w:r>
      </w:ins>
      <w:ins w:id="318" w:author="小峰" w:date="2024-05-11T20:01:00Z">
        <w:r>
          <w:rPr/>
          <w:fldChar w:fldCharType="begin"/>
        </w:r>
      </w:ins>
      <w:ins w:id="319" w:author="小峰" w:date="2024-05-11T20:01:00Z">
        <w:r>
          <w:rPr/>
          <w:instrText xml:space="preserve"> PAGEREF _Toc25723 \h </w:instrText>
        </w:r>
      </w:ins>
      <w:ins w:id="320" w:author="小峰" w:date="2024-05-11T20:01:00Z">
        <w:r>
          <w:rPr/>
          <w:fldChar w:fldCharType="separate"/>
        </w:r>
      </w:ins>
      <w:ins w:id="321" w:author="小峰" w:date="2024-05-11T20:01:00Z">
        <w:r>
          <w:rPr/>
          <w:t>1</w:t>
        </w:r>
      </w:ins>
      <w:ins w:id="322" w:author="小峰" w:date="2024-05-11T20:01:00Z">
        <w:r>
          <w:rPr/>
          <w:fldChar w:fldCharType="end"/>
        </w:r>
      </w:ins>
      <w:ins w:id="323" w:author="小峰" w:date="2024-05-11T20:01:00Z">
        <w:r>
          <w:rPr/>
          <w:fldChar w:fldCharType="end"/>
        </w:r>
      </w:ins>
    </w:p>
    <w:p>
      <w:pPr>
        <w:pStyle w:val="16"/>
        <w:tabs>
          <w:tab w:val="right" w:leader="dot" w:pos="8957"/>
        </w:tabs>
        <w:ind w:left="480"/>
        <w:rPr>
          <w:ins w:id="324" w:author="小峰" w:date="2024-05-11T20:01:00Z"/>
        </w:rPr>
      </w:pPr>
      <w:ins w:id="325" w:author="小峰" w:date="2024-05-11T20:01:00Z">
        <w:r>
          <w:rPr/>
          <w:fldChar w:fldCharType="begin"/>
        </w:r>
      </w:ins>
      <w:ins w:id="326" w:author="小峰" w:date="2024-05-11T20:01:00Z">
        <w:r>
          <w:rPr/>
          <w:instrText xml:space="preserve"> HYPERLINK \l _Toc638 </w:instrText>
        </w:r>
      </w:ins>
      <w:ins w:id="327" w:author="小峰" w:date="2024-05-11T20:01:00Z">
        <w:r>
          <w:rPr/>
          <w:fldChar w:fldCharType="separate"/>
        </w:r>
      </w:ins>
      <w:ins w:id="328" w:author="小峰" w:date="2024-05-11T20:01:00Z">
        <w:r>
          <w:rPr/>
          <w:t>1.1研究课题背景及意义</w:t>
        </w:r>
      </w:ins>
      <w:ins w:id="329" w:author="小峰" w:date="2024-05-11T20:01:00Z">
        <w:r>
          <w:rPr/>
          <w:tab/>
        </w:r>
      </w:ins>
      <w:ins w:id="330" w:author="小峰" w:date="2024-05-11T20:01:00Z">
        <w:r>
          <w:rPr/>
          <w:fldChar w:fldCharType="begin"/>
        </w:r>
      </w:ins>
      <w:ins w:id="331" w:author="小峰" w:date="2024-05-11T20:01:00Z">
        <w:r>
          <w:rPr/>
          <w:instrText xml:space="preserve"> PAGEREF _Toc638 \h </w:instrText>
        </w:r>
      </w:ins>
      <w:ins w:id="332" w:author="小峰" w:date="2024-05-11T20:01:00Z">
        <w:r>
          <w:rPr/>
          <w:fldChar w:fldCharType="separate"/>
        </w:r>
      </w:ins>
      <w:ins w:id="333" w:author="小峰" w:date="2024-05-11T20:01:00Z">
        <w:r>
          <w:rPr/>
          <w:t>1</w:t>
        </w:r>
      </w:ins>
      <w:ins w:id="334" w:author="小峰" w:date="2024-05-11T20:01:00Z">
        <w:r>
          <w:rPr/>
          <w:fldChar w:fldCharType="end"/>
        </w:r>
      </w:ins>
      <w:ins w:id="335" w:author="小峰" w:date="2024-05-11T20:01:00Z">
        <w:r>
          <w:rPr/>
          <w:fldChar w:fldCharType="end"/>
        </w:r>
      </w:ins>
    </w:p>
    <w:p>
      <w:pPr>
        <w:pStyle w:val="16"/>
        <w:tabs>
          <w:tab w:val="right" w:leader="dot" w:pos="8957"/>
        </w:tabs>
        <w:ind w:left="480"/>
        <w:rPr>
          <w:ins w:id="336" w:author="小峰" w:date="2024-05-11T20:01:00Z"/>
        </w:rPr>
      </w:pPr>
      <w:ins w:id="337" w:author="小峰" w:date="2024-05-11T20:01:00Z">
        <w:r>
          <w:rPr/>
          <w:fldChar w:fldCharType="begin"/>
        </w:r>
      </w:ins>
      <w:ins w:id="338" w:author="小峰" w:date="2024-05-11T20:01:00Z">
        <w:r>
          <w:rPr/>
          <w:instrText xml:space="preserve"> HYPERLINK \l _Toc4906 </w:instrText>
        </w:r>
      </w:ins>
      <w:ins w:id="339" w:author="小峰" w:date="2024-05-11T20:01:00Z">
        <w:r>
          <w:rPr/>
          <w:fldChar w:fldCharType="separate"/>
        </w:r>
      </w:ins>
      <w:ins w:id="340" w:author="小峰" w:date="2024-05-11T20:01:00Z">
        <w:r>
          <w:rPr/>
          <w:t>1.2国内外发展现状</w:t>
        </w:r>
      </w:ins>
      <w:ins w:id="341" w:author="小峰" w:date="2024-05-11T20:01:00Z">
        <w:r>
          <w:rPr/>
          <w:tab/>
        </w:r>
      </w:ins>
      <w:ins w:id="342" w:author="小峰" w:date="2024-05-11T20:01:00Z">
        <w:r>
          <w:rPr/>
          <w:fldChar w:fldCharType="begin"/>
        </w:r>
      </w:ins>
      <w:ins w:id="343" w:author="小峰" w:date="2024-05-11T20:01:00Z">
        <w:r>
          <w:rPr/>
          <w:instrText xml:space="preserve"> PAGEREF _Toc4906 \h </w:instrText>
        </w:r>
      </w:ins>
      <w:ins w:id="344" w:author="小峰" w:date="2024-05-11T20:01:00Z">
        <w:r>
          <w:rPr/>
          <w:fldChar w:fldCharType="separate"/>
        </w:r>
      </w:ins>
      <w:ins w:id="345" w:author="小峰" w:date="2024-05-11T20:01:00Z">
        <w:r>
          <w:rPr/>
          <w:t>1</w:t>
        </w:r>
      </w:ins>
      <w:ins w:id="346" w:author="小峰" w:date="2024-05-11T20:01:00Z">
        <w:r>
          <w:rPr/>
          <w:fldChar w:fldCharType="end"/>
        </w:r>
      </w:ins>
      <w:ins w:id="347" w:author="小峰" w:date="2024-05-11T20:01:00Z">
        <w:r>
          <w:rPr/>
          <w:fldChar w:fldCharType="end"/>
        </w:r>
      </w:ins>
    </w:p>
    <w:p>
      <w:pPr>
        <w:pStyle w:val="8"/>
        <w:tabs>
          <w:tab w:val="right" w:leader="dot" w:pos="8957"/>
        </w:tabs>
        <w:ind w:left="960"/>
        <w:rPr>
          <w:ins w:id="348" w:author="小峰" w:date="2024-05-11T20:01:00Z"/>
        </w:rPr>
      </w:pPr>
      <w:ins w:id="349" w:author="小峰" w:date="2024-05-11T20:01:00Z">
        <w:r>
          <w:rPr/>
          <w:fldChar w:fldCharType="begin"/>
        </w:r>
      </w:ins>
      <w:ins w:id="350" w:author="小峰" w:date="2024-05-11T20:01:00Z">
        <w:r>
          <w:rPr/>
          <w:instrText xml:space="preserve"> HYPERLINK \l _Toc7547 </w:instrText>
        </w:r>
      </w:ins>
      <w:ins w:id="351" w:author="小峰" w:date="2024-05-11T20:01:00Z">
        <w:r>
          <w:rPr/>
          <w:fldChar w:fldCharType="separate"/>
        </w:r>
      </w:ins>
      <w:ins w:id="352" w:author="小峰" w:date="2024-05-11T20:01:00Z">
        <w:r>
          <w:rPr/>
          <w:t>1.2.1国内发展现状</w:t>
        </w:r>
      </w:ins>
      <w:ins w:id="353" w:author="小峰" w:date="2024-05-11T20:01:00Z">
        <w:r>
          <w:rPr/>
          <w:tab/>
        </w:r>
      </w:ins>
      <w:ins w:id="354" w:author="小峰" w:date="2024-05-11T20:01:00Z">
        <w:r>
          <w:rPr/>
          <w:fldChar w:fldCharType="begin"/>
        </w:r>
      </w:ins>
      <w:ins w:id="355" w:author="小峰" w:date="2024-05-11T20:01:00Z">
        <w:r>
          <w:rPr/>
          <w:instrText xml:space="preserve"> PAGEREF _Toc7547 \h </w:instrText>
        </w:r>
      </w:ins>
      <w:ins w:id="356" w:author="小峰" w:date="2024-05-11T20:01:00Z">
        <w:r>
          <w:rPr/>
          <w:fldChar w:fldCharType="separate"/>
        </w:r>
      </w:ins>
      <w:ins w:id="357" w:author="小峰" w:date="2024-05-11T20:01:00Z">
        <w:r>
          <w:rPr/>
          <w:t>1</w:t>
        </w:r>
      </w:ins>
      <w:ins w:id="358" w:author="小峰" w:date="2024-05-11T20:01:00Z">
        <w:r>
          <w:rPr/>
          <w:fldChar w:fldCharType="end"/>
        </w:r>
      </w:ins>
      <w:ins w:id="359" w:author="小峰" w:date="2024-05-11T20:01:00Z">
        <w:r>
          <w:rPr/>
          <w:fldChar w:fldCharType="end"/>
        </w:r>
      </w:ins>
    </w:p>
    <w:p>
      <w:pPr>
        <w:pStyle w:val="8"/>
        <w:tabs>
          <w:tab w:val="right" w:leader="dot" w:pos="8957"/>
        </w:tabs>
        <w:ind w:left="960"/>
        <w:rPr>
          <w:ins w:id="360" w:author="小峰" w:date="2024-05-11T20:01:00Z"/>
        </w:rPr>
      </w:pPr>
      <w:ins w:id="361" w:author="小峰" w:date="2024-05-11T20:01:00Z">
        <w:r>
          <w:rPr/>
          <w:fldChar w:fldCharType="begin"/>
        </w:r>
      </w:ins>
      <w:ins w:id="362" w:author="小峰" w:date="2024-05-11T20:01:00Z">
        <w:r>
          <w:rPr/>
          <w:instrText xml:space="preserve"> HYPERLINK \l _Toc5183 </w:instrText>
        </w:r>
      </w:ins>
      <w:ins w:id="363" w:author="小峰" w:date="2024-05-11T20:01:00Z">
        <w:r>
          <w:rPr/>
          <w:fldChar w:fldCharType="separate"/>
        </w:r>
      </w:ins>
      <w:ins w:id="364" w:author="小峰" w:date="2024-05-11T20:01:00Z">
        <w:r>
          <w:rPr/>
          <w:t>1.2.2国外发展现状</w:t>
        </w:r>
      </w:ins>
      <w:ins w:id="365" w:author="小峰" w:date="2024-05-11T20:01:00Z">
        <w:r>
          <w:rPr/>
          <w:tab/>
        </w:r>
      </w:ins>
      <w:ins w:id="366" w:author="小峰" w:date="2024-05-11T20:01:00Z">
        <w:r>
          <w:rPr/>
          <w:fldChar w:fldCharType="begin"/>
        </w:r>
      </w:ins>
      <w:ins w:id="367" w:author="小峰" w:date="2024-05-11T20:01:00Z">
        <w:r>
          <w:rPr/>
          <w:instrText xml:space="preserve"> PAGEREF _Toc5183 \h </w:instrText>
        </w:r>
      </w:ins>
      <w:ins w:id="368" w:author="小峰" w:date="2024-05-11T20:01:00Z">
        <w:r>
          <w:rPr/>
          <w:fldChar w:fldCharType="separate"/>
        </w:r>
      </w:ins>
      <w:ins w:id="369" w:author="小峰" w:date="2024-05-11T20:01:00Z">
        <w:r>
          <w:rPr/>
          <w:t>1</w:t>
        </w:r>
      </w:ins>
      <w:ins w:id="370" w:author="小峰" w:date="2024-05-11T20:01:00Z">
        <w:r>
          <w:rPr/>
          <w:fldChar w:fldCharType="end"/>
        </w:r>
      </w:ins>
      <w:ins w:id="371" w:author="小峰" w:date="2024-05-11T20:01:00Z">
        <w:r>
          <w:rPr/>
          <w:fldChar w:fldCharType="end"/>
        </w:r>
      </w:ins>
    </w:p>
    <w:p>
      <w:pPr>
        <w:pStyle w:val="16"/>
        <w:tabs>
          <w:tab w:val="right" w:leader="dot" w:pos="8957"/>
        </w:tabs>
        <w:ind w:left="480"/>
        <w:rPr>
          <w:ins w:id="372" w:author="小峰" w:date="2024-05-11T20:01:00Z"/>
        </w:rPr>
      </w:pPr>
      <w:ins w:id="373" w:author="小峰" w:date="2024-05-11T20:01:00Z">
        <w:r>
          <w:rPr/>
          <w:fldChar w:fldCharType="begin"/>
        </w:r>
      </w:ins>
      <w:ins w:id="374" w:author="小峰" w:date="2024-05-11T20:01:00Z">
        <w:r>
          <w:rPr/>
          <w:instrText xml:space="preserve"> HYPERLINK \l _Toc20158 </w:instrText>
        </w:r>
      </w:ins>
      <w:ins w:id="375" w:author="小峰" w:date="2024-05-11T20:01:00Z">
        <w:r>
          <w:rPr/>
          <w:fldChar w:fldCharType="separate"/>
        </w:r>
      </w:ins>
      <w:ins w:id="376" w:author="小峰" w:date="2024-05-11T20:01:00Z">
        <w:r>
          <w:rPr/>
          <w:t>1.3未来发展趋势</w:t>
        </w:r>
      </w:ins>
      <w:ins w:id="377" w:author="小峰" w:date="2024-05-11T20:01:00Z">
        <w:r>
          <w:rPr/>
          <w:tab/>
        </w:r>
      </w:ins>
      <w:ins w:id="378" w:author="小峰" w:date="2024-05-11T20:01:00Z">
        <w:r>
          <w:rPr/>
          <w:fldChar w:fldCharType="begin"/>
        </w:r>
      </w:ins>
      <w:ins w:id="379" w:author="小峰" w:date="2024-05-11T20:01:00Z">
        <w:r>
          <w:rPr/>
          <w:instrText xml:space="preserve"> PAGEREF _Toc20158 \h </w:instrText>
        </w:r>
      </w:ins>
      <w:ins w:id="380" w:author="小峰" w:date="2024-05-11T20:01:00Z">
        <w:r>
          <w:rPr/>
          <w:fldChar w:fldCharType="separate"/>
        </w:r>
      </w:ins>
      <w:ins w:id="381" w:author="小峰" w:date="2024-05-11T20:01:00Z">
        <w:r>
          <w:rPr/>
          <w:t>1</w:t>
        </w:r>
      </w:ins>
      <w:ins w:id="382" w:author="小峰" w:date="2024-05-11T20:01:00Z">
        <w:r>
          <w:rPr/>
          <w:fldChar w:fldCharType="end"/>
        </w:r>
      </w:ins>
      <w:ins w:id="383" w:author="小峰" w:date="2024-05-11T20:01:00Z">
        <w:r>
          <w:rPr/>
          <w:fldChar w:fldCharType="end"/>
        </w:r>
      </w:ins>
    </w:p>
    <w:p>
      <w:pPr>
        <w:pStyle w:val="16"/>
        <w:tabs>
          <w:tab w:val="right" w:leader="dot" w:pos="8957"/>
        </w:tabs>
        <w:ind w:left="480"/>
        <w:rPr>
          <w:ins w:id="384" w:author="小峰" w:date="2024-05-11T20:01:00Z"/>
        </w:rPr>
      </w:pPr>
      <w:ins w:id="385" w:author="小峰" w:date="2024-05-11T20:01:00Z">
        <w:r>
          <w:rPr/>
          <w:fldChar w:fldCharType="begin"/>
        </w:r>
      </w:ins>
      <w:ins w:id="386" w:author="小峰" w:date="2024-05-11T20:01:00Z">
        <w:r>
          <w:rPr/>
          <w:instrText xml:space="preserve"> HYPERLINK \l _Toc25361 </w:instrText>
        </w:r>
      </w:ins>
      <w:ins w:id="387" w:author="小峰" w:date="2024-05-11T20:01:00Z">
        <w:r>
          <w:rPr/>
          <w:fldChar w:fldCharType="separate"/>
        </w:r>
      </w:ins>
      <w:ins w:id="388" w:author="小峰" w:date="2024-05-11T20:01:00Z">
        <w:r>
          <w:rPr/>
          <w:t>1.4课题研究方向及意义</w:t>
        </w:r>
      </w:ins>
      <w:ins w:id="389" w:author="小峰" w:date="2024-05-11T20:01:00Z">
        <w:r>
          <w:rPr/>
          <w:tab/>
        </w:r>
      </w:ins>
      <w:ins w:id="390" w:author="小峰" w:date="2024-05-11T20:01:00Z">
        <w:r>
          <w:rPr/>
          <w:fldChar w:fldCharType="begin"/>
        </w:r>
      </w:ins>
      <w:ins w:id="391" w:author="小峰" w:date="2024-05-11T20:01:00Z">
        <w:r>
          <w:rPr/>
          <w:instrText xml:space="preserve"> PAGEREF _Toc25361 \h </w:instrText>
        </w:r>
      </w:ins>
      <w:ins w:id="392" w:author="小峰" w:date="2024-05-11T20:01:00Z">
        <w:r>
          <w:rPr/>
          <w:fldChar w:fldCharType="separate"/>
        </w:r>
      </w:ins>
      <w:ins w:id="393" w:author="小峰" w:date="2024-05-11T20:01:00Z">
        <w:r>
          <w:rPr/>
          <w:t>1</w:t>
        </w:r>
      </w:ins>
      <w:ins w:id="394" w:author="小峰" w:date="2024-05-11T20:01:00Z">
        <w:r>
          <w:rPr/>
          <w:fldChar w:fldCharType="end"/>
        </w:r>
      </w:ins>
      <w:ins w:id="395" w:author="小峰" w:date="2024-05-11T20:01:00Z">
        <w:r>
          <w:rPr/>
          <w:fldChar w:fldCharType="end"/>
        </w:r>
      </w:ins>
    </w:p>
    <w:p>
      <w:pPr>
        <w:pStyle w:val="16"/>
        <w:tabs>
          <w:tab w:val="right" w:leader="dot" w:pos="8957"/>
        </w:tabs>
        <w:ind w:left="480"/>
        <w:rPr>
          <w:ins w:id="396" w:author="小峰" w:date="2024-05-11T20:01:00Z"/>
        </w:rPr>
      </w:pPr>
      <w:ins w:id="397" w:author="小峰" w:date="2024-05-11T20:01:00Z">
        <w:r>
          <w:rPr/>
          <w:fldChar w:fldCharType="begin"/>
        </w:r>
      </w:ins>
      <w:ins w:id="398" w:author="小峰" w:date="2024-05-11T20:01:00Z">
        <w:r>
          <w:rPr/>
          <w:instrText xml:space="preserve"> HYPERLINK \l _Toc14867 </w:instrText>
        </w:r>
      </w:ins>
      <w:ins w:id="399" w:author="小峰" w:date="2024-05-11T20:01:00Z">
        <w:r>
          <w:rPr/>
          <w:fldChar w:fldCharType="separate"/>
        </w:r>
      </w:ins>
      <w:ins w:id="400" w:author="小峰" w:date="2024-05-11T20:01:00Z">
        <w:r>
          <w:rPr/>
          <w:t>1.5论文结构安排</w:t>
        </w:r>
      </w:ins>
      <w:ins w:id="401" w:author="小峰" w:date="2024-05-11T20:01:00Z">
        <w:r>
          <w:rPr/>
          <w:tab/>
        </w:r>
      </w:ins>
      <w:ins w:id="402" w:author="小峰" w:date="2024-05-11T20:01:00Z">
        <w:r>
          <w:rPr/>
          <w:fldChar w:fldCharType="begin"/>
        </w:r>
      </w:ins>
      <w:ins w:id="403" w:author="小峰" w:date="2024-05-11T20:01:00Z">
        <w:r>
          <w:rPr/>
          <w:instrText xml:space="preserve"> PAGEREF _Toc14867 \h </w:instrText>
        </w:r>
      </w:ins>
      <w:ins w:id="404" w:author="小峰" w:date="2024-05-11T20:01:00Z">
        <w:r>
          <w:rPr/>
          <w:fldChar w:fldCharType="separate"/>
        </w:r>
      </w:ins>
      <w:ins w:id="405" w:author="小峰" w:date="2024-05-11T20:01:00Z">
        <w:r>
          <w:rPr/>
          <w:t>1</w:t>
        </w:r>
      </w:ins>
      <w:ins w:id="406" w:author="小峰" w:date="2024-05-11T20:01:00Z">
        <w:r>
          <w:rPr/>
          <w:fldChar w:fldCharType="end"/>
        </w:r>
      </w:ins>
      <w:ins w:id="407" w:author="小峰" w:date="2024-05-11T20:01:00Z">
        <w:r>
          <w:rPr/>
          <w:fldChar w:fldCharType="end"/>
        </w:r>
      </w:ins>
    </w:p>
    <w:p>
      <w:pPr>
        <w:pStyle w:val="13"/>
        <w:tabs>
          <w:tab w:val="right" w:leader="dot" w:pos="8957"/>
        </w:tabs>
        <w:rPr>
          <w:ins w:id="408" w:author="小峰" w:date="2024-05-11T20:01:00Z"/>
        </w:rPr>
      </w:pPr>
      <w:ins w:id="409" w:author="小峰" w:date="2024-05-11T20:01:00Z">
        <w:r>
          <w:rPr/>
          <w:fldChar w:fldCharType="begin"/>
        </w:r>
      </w:ins>
      <w:ins w:id="410" w:author="小峰" w:date="2024-05-11T20:01:00Z">
        <w:r>
          <w:rPr/>
          <w:instrText xml:space="preserve"> HYPERLINK \l _Toc6856 </w:instrText>
        </w:r>
      </w:ins>
      <w:ins w:id="411" w:author="小峰" w:date="2024-05-11T20:01:00Z">
        <w:r>
          <w:rPr/>
          <w:fldChar w:fldCharType="separate"/>
        </w:r>
      </w:ins>
      <w:ins w:id="412" w:author="小峰" w:date="2024-05-11T20:01:00Z">
        <w:r>
          <w:rPr>
            <w:rFonts w:hint="eastAsia"/>
          </w:rPr>
          <w:t>第2章 简易智能手环方案设计</w:t>
        </w:r>
      </w:ins>
      <w:ins w:id="413" w:author="小峰" w:date="2024-05-11T20:01:00Z">
        <w:r>
          <w:rPr/>
          <w:tab/>
        </w:r>
      </w:ins>
      <w:ins w:id="414" w:author="小峰" w:date="2024-05-11T20:01:00Z">
        <w:r>
          <w:rPr/>
          <w:fldChar w:fldCharType="begin"/>
        </w:r>
      </w:ins>
      <w:ins w:id="415" w:author="小峰" w:date="2024-05-11T20:01:00Z">
        <w:r>
          <w:rPr/>
          <w:instrText xml:space="preserve"> PAGEREF _Toc6856 \h </w:instrText>
        </w:r>
      </w:ins>
      <w:ins w:id="416" w:author="小峰" w:date="2024-05-11T20:01:00Z">
        <w:r>
          <w:rPr/>
          <w:fldChar w:fldCharType="separate"/>
        </w:r>
      </w:ins>
      <w:ins w:id="417" w:author="小峰" w:date="2024-05-11T20:01:00Z">
        <w:r>
          <w:rPr/>
          <w:t>1</w:t>
        </w:r>
      </w:ins>
      <w:ins w:id="418" w:author="小峰" w:date="2024-05-11T20:01:00Z">
        <w:r>
          <w:rPr/>
          <w:fldChar w:fldCharType="end"/>
        </w:r>
      </w:ins>
      <w:ins w:id="419" w:author="小峰" w:date="2024-05-11T20:01:00Z">
        <w:r>
          <w:rPr/>
          <w:fldChar w:fldCharType="end"/>
        </w:r>
      </w:ins>
    </w:p>
    <w:p>
      <w:pPr>
        <w:pStyle w:val="16"/>
        <w:tabs>
          <w:tab w:val="right" w:leader="dot" w:pos="8957"/>
        </w:tabs>
        <w:ind w:left="480"/>
        <w:rPr>
          <w:ins w:id="420" w:author="小峰" w:date="2024-05-11T20:01:00Z"/>
        </w:rPr>
      </w:pPr>
      <w:ins w:id="421" w:author="小峰" w:date="2024-05-11T20:01:00Z">
        <w:r>
          <w:rPr/>
          <w:fldChar w:fldCharType="begin"/>
        </w:r>
      </w:ins>
      <w:ins w:id="422" w:author="小峰" w:date="2024-05-11T20:01:00Z">
        <w:r>
          <w:rPr/>
          <w:instrText xml:space="preserve"> HYPERLINK \l _Toc8812 </w:instrText>
        </w:r>
      </w:ins>
      <w:ins w:id="423" w:author="小峰" w:date="2024-05-11T20:01:00Z">
        <w:r>
          <w:rPr/>
          <w:fldChar w:fldCharType="separate"/>
        </w:r>
      </w:ins>
      <w:ins w:id="424" w:author="小峰" w:date="2024-05-11T20:01:00Z">
        <w:r>
          <w:rPr/>
          <w:t>2.1简易智能手环系统需求</w:t>
        </w:r>
      </w:ins>
      <w:ins w:id="425" w:author="小峰" w:date="2024-05-11T20:01:00Z">
        <w:r>
          <w:rPr/>
          <w:tab/>
        </w:r>
      </w:ins>
      <w:ins w:id="426" w:author="小峰" w:date="2024-05-11T20:01:00Z">
        <w:r>
          <w:rPr/>
          <w:fldChar w:fldCharType="begin"/>
        </w:r>
      </w:ins>
      <w:ins w:id="427" w:author="小峰" w:date="2024-05-11T20:01:00Z">
        <w:r>
          <w:rPr/>
          <w:instrText xml:space="preserve"> PAGEREF _Toc8812 \h </w:instrText>
        </w:r>
      </w:ins>
      <w:ins w:id="428" w:author="小峰" w:date="2024-05-11T20:01:00Z">
        <w:r>
          <w:rPr/>
          <w:fldChar w:fldCharType="separate"/>
        </w:r>
      </w:ins>
      <w:ins w:id="429" w:author="小峰" w:date="2024-05-11T20:01:00Z">
        <w:r>
          <w:rPr/>
          <w:t>1</w:t>
        </w:r>
      </w:ins>
      <w:ins w:id="430" w:author="小峰" w:date="2024-05-11T20:01:00Z">
        <w:r>
          <w:rPr/>
          <w:fldChar w:fldCharType="end"/>
        </w:r>
      </w:ins>
      <w:ins w:id="431" w:author="小峰" w:date="2024-05-11T20:01:00Z">
        <w:r>
          <w:rPr/>
          <w:fldChar w:fldCharType="end"/>
        </w:r>
      </w:ins>
    </w:p>
    <w:p>
      <w:pPr>
        <w:pStyle w:val="16"/>
        <w:tabs>
          <w:tab w:val="right" w:leader="dot" w:pos="8957"/>
        </w:tabs>
        <w:ind w:left="480"/>
        <w:rPr>
          <w:ins w:id="432" w:author="小峰" w:date="2024-05-11T20:01:00Z"/>
        </w:rPr>
      </w:pPr>
      <w:ins w:id="433" w:author="小峰" w:date="2024-05-11T20:01:00Z">
        <w:r>
          <w:rPr/>
          <w:fldChar w:fldCharType="begin"/>
        </w:r>
      </w:ins>
      <w:ins w:id="434" w:author="小峰" w:date="2024-05-11T20:01:00Z">
        <w:r>
          <w:rPr/>
          <w:instrText xml:space="preserve"> HYPERLINK \l _Toc15721 </w:instrText>
        </w:r>
      </w:ins>
      <w:ins w:id="435" w:author="小峰" w:date="2024-05-11T20:01:00Z">
        <w:r>
          <w:rPr/>
          <w:fldChar w:fldCharType="separate"/>
        </w:r>
      </w:ins>
      <w:ins w:id="436" w:author="小峰" w:date="2024-05-11T20:01:00Z">
        <w:r>
          <w:rPr/>
          <w:t>2.2简易智能手环总体方案</w:t>
        </w:r>
      </w:ins>
      <w:ins w:id="437" w:author="小峰" w:date="2024-05-11T20:01:00Z">
        <w:r>
          <w:rPr/>
          <w:tab/>
        </w:r>
      </w:ins>
      <w:ins w:id="438" w:author="小峰" w:date="2024-05-11T20:01:00Z">
        <w:r>
          <w:rPr/>
          <w:fldChar w:fldCharType="begin"/>
        </w:r>
      </w:ins>
      <w:ins w:id="439" w:author="小峰" w:date="2024-05-11T20:01:00Z">
        <w:r>
          <w:rPr/>
          <w:instrText xml:space="preserve"> PAGEREF _Toc15721 \h </w:instrText>
        </w:r>
      </w:ins>
      <w:ins w:id="440" w:author="小峰" w:date="2024-05-11T20:01:00Z">
        <w:r>
          <w:rPr/>
          <w:fldChar w:fldCharType="separate"/>
        </w:r>
      </w:ins>
      <w:ins w:id="441" w:author="小峰" w:date="2024-05-11T20:01:00Z">
        <w:r>
          <w:rPr/>
          <w:t>2</w:t>
        </w:r>
      </w:ins>
      <w:ins w:id="442" w:author="小峰" w:date="2024-05-11T20:01:00Z">
        <w:r>
          <w:rPr/>
          <w:fldChar w:fldCharType="end"/>
        </w:r>
      </w:ins>
      <w:ins w:id="443" w:author="小峰" w:date="2024-05-11T20:01:00Z">
        <w:r>
          <w:rPr/>
          <w:fldChar w:fldCharType="end"/>
        </w:r>
      </w:ins>
    </w:p>
    <w:p>
      <w:pPr>
        <w:pStyle w:val="16"/>
        <w:tabs>
          <w:tab w:val="right" w:leader="dot" w:pos="8957"/>
        </w:tabs>
        <w:ind w:left="480"/>
        <w:rPr>
          <w:ins w:id="444" w:author="小峰" w:date="2024-05-11T20:01:00Z"/>
        </w:rPr>
      </w:pPr>
      <w:ins w:id="445" w:author="小峰" w:date="2024-05-11T20:01:00Z">
        <w:r>
          <w:rPr/>
          <w:fldChar w:fldCharType="begin"/>
        </w:r>
      </w:ins>
      <w:ins w:id="446" w:author="小峰" w:date="2024-05-11T20:01:00Z">
        <w:r>
          <w:rPr/>
          <w:instrText xml:space="preserve"> HYPERLINK \l _Toc2341 </w:instrText>
        </w:r>
      </w:ins>
      <w:ins w:id="447" w:author="小峰" w:date="2024-05-11T20:01:00Z">
        <w:r>
          <w:rPr/>
          <w:fldChar w:fldCharType="separate"/>
        </w:r>
      </w:ins>
      <w:ins w:id="448" w:author="小峰" w:date="2024-05-11T20:01:00Z">
        <w:r>
          <w:rPr/>
          <w:t>2.3简易智能手环硬件搭建</w:t>
        </w:r>
      </w:ins>
      <w:ins w:id="449" w:author="小峰" w:date="2024-05-11T20:01:00Z">
        <w:r>
          <w:rPr/>
          <w:tab/>
        </w:r>
      </w:ins>
      <w:ins w:id="450" w:author="小峰" w:date="2024-05-11T20:01:00Z">
        <w:r>
          <w:rPr/>
          <w:fldChar w:fldCharType="begin"/>
        </w:r>
      </w:ins>
      <w:ins w:id="451" w:author="小峰" w:date="2024-05-11T20:01:00Z">
        <w:r>
          <w:rPr/>
          <w:instrText xml:space="preserve"> PAGEREF _Toc2341 \h </w:instrText>
        </w:r>
      </w:ins>
      <w:ins w:id="452" w:author="小峰" w:date="2024-05-11T20:01:00Z">
        <w:r>
          <w:rPr/>
          <w:fldChar w:fldCharType="separate"/>
        </w:r>
      </w:ins>
      <w:ins w:id="453" w:author="小峰" w:date="2024-05-11T20:01:00Z">
        <w:r>
          <w:rPr/>
          <w:t>3</w:t>
        </w:r>
      </w:ins>
      <w:ins w:id="454" w:author="小峰" w:date="2024-05-11T20:01:00Z">
        <w:r>
          <w:rPr/>
          <w:fldChar w:fldCharType="end"/>
        </w:r>
      </w:ins>
      <w:ins w:id="455" w:author="小峰" w:date="2024-05-11T20:01:00Z">
        <w:r>
          <w:rPr/>
          <w:fldChar w:fldCharType="end"/>
        </w:r>
      </w:ins>
    </w:p>
    <w:p>
      <w:pPr>
        <w:pStyle w:val="16"/>
        <w:tabs>
          <w:tab w:val="right" w:leader="dot" w:pos="8957"/>
        </w:tabs>
        <w:ind w:left="480"/>
        <w:rPr>
          <w:ins w:id="456" w:author="小峰" w:date="2024-05-11T20:01:00Z"/>
        </w:rPr>
      </w:pPr>
      <w:ins w:id="457" w:author="小峰" w:date="2024-05-11T20:01:00Z">
        <w:r>
          <w:rPr/>
          <w:fldChar w:fldCharType="begin"/>
        </w:r>
      </w:ins>
      <w:ins w:id="458" w:author="小峰" w:date="2024-05-11T20:01:00Z">
        <w:r>
          <w:rPr/>
          <w:instrText xml:space="preserve"> HYPERLINK \l _Toc30858 </w:instrText>
        </w:r>
      </w:ins>
      <w:ins w:id="459" w:author="小峰" w:date="2024-05-11T20:01:00Z">
        <w:r>
          <w:rPr/>
          <w:fldChar w:fldCharType="separate"/>
        </w:r>
      </w:ins>
      <w:ins w:id="460" w:author="小峰" w:date="2024-05-11T20:01:00Z">
        <w:r>
          <w:rPr/>
          <w:t>2.4本章小结</w:t>
        </w:r>
      </w:ins>
      <w:ins w:id="461" w:author="小峰" w:date="2024-05-11T20:01:00Z">
        <w:r>
          <w:rPr/>
          <w:tab/>
        </w:r>
      </w:ins>
      <w:ins w:id="462" w:author="小峰" w:date="2024-05-11T20:01:00Z">
        <w:r>
          <w:rPr/>
          <w:fldChar w:fldCharType="begin"/>
        </w:r>
      </w:ins>
      <w:ins w:id="463" w:author="小峰" w:date="2024-05-11T20:01:00Z">
        <w:r>
          <w:rPr/>
          <w:instrText xml:space="preserve"> PAGEREF _Toc30858 \h </w:instrText>
        </w:r>
      </w:ins>
      <w:ins w:id="464" w:author="小峰" w:date="2024-05-11T20:01:00Z">
        <w:r>
          <w:rPr/>
          <w:fldChar w:fldCharType="separate"/>
        </w:r>
      </w:ins>
      <w:ins w:id="465" w:author="小峰" w:date="2024-05-11T20:01:00Z">
        <w:r>
          <w:rPr/>
          <w:t>5</w:t>
        </w:r>
      </w:ins>
      <w:ins w:id="466" w:author="小峰" w:date="2024-05-11T20:01:00Z">
        <w:r>
          <w:rPr/>
          <w:fldChar w:fldCharType="end"/>
        </w:r>
      </w:ins>
      <w:ins w:id="467" w:author="小峰" w:date="2024-05-11T20:01:00Z">
        <w:r>
          <w:rPr/>
          <w:fldChar w:fldCharType="end"/>
        </w:r>
      </w:ins>
    </w:p>
    <w:p>
      <w:pPr>
        <w:pStyle w:val="13"/>
        <w:tabs>
          <w:tab w:val="right" w:leader="dot" w:pos="8957"/>
        </w:tabs>
        <w:rPr>
          <w:ins w:id="468" w:author="小峰" w:date="2024-05-11T20:01:00Z"/>
        </w:rPr>
      </w:pPr>
      <w:ins w:id="469" w:author="小峰" w:date="2024-05-11T20:01:00Z">
        <w:r>
          <w:rPr/>
          <w:fldChar w:fldCharType="begin"/>
        </w:r>
      </w:ins>
      <w:ins w:id="470" w:author="小峰" w:date="2024-05-11T20:01:00Z">
        <w:r>
          <w:rPr/>
          <w:instrText xml:space="preserve"> HYPERLINK \l _Toc30849 </w:instrText>
        </w:r>
      </w:ins>
      <w:ins w:id="471" w:author="小峰" w:date="2024-05-11T20:01:00Z">
        <w:r>
          <w:rPr/>
          <w:fldChar w:fldCharType="separate"/>
        </w:r>
      </w:ins>
      <w:ins w:id="472" w:author="小峰" w:date="2024-05-11T20:01:00Z">
        <w:r>
          <w:rPr>
            <w:rFonts w:hint="eastAsia"/>
          </w:rPr>
          <w:t>第3章 简易智能手环硬件电路设计</w:t>
        </w:r>
      </w:ins>
      <w:ins w:id="473" w:author="小峰" w:date="2024-05-11T20:01:00Z">
        <w:r>
          <w:rPr/>
          <w:tab/>
        </w:r>
      </w:ins>
      <w:ins w:id="474" w:author="小峰" w:date="2024-05-11T20:01:00Z">
        <w:r>
          <w:rPr/>
          <w:fldChar w:fldCharType="begin"/>
        </w:r>
      </w:ins>
      <w:ins w:id="475" w:author="小峰" w:date="2024-05-11T20:01:00Z">
        <w:r>
          <w:rPr/>
          <w:instrText xml:space="preserve"> PAGEREF _Toc30849 \h </w:instrText>
        </w:r>
      </w:ins>
      <w:ins w:id="476" w:author="小峰" w:date="2024-05-11T20:01:00Z">
        <w:r>
          <w:rPr/>
          <w:fldChar w:fldCharType="separate"/>
        </w:r>
      </w:ins>
      <w:ins w:id="477" w:author="小峰" w:date="2024-05-11T20:01:00Z">
        <w:r>
          <w:rPr/>
          <w:t>6</w:t>
        </w:r>
      </w:ins>
      <w:ins w:id="478" w:author="小峰" w:date="2024-05-11T20:01:00Z">
        <w:r>
          <w:rPr/>
          <w:fldChar w:fldCharType="end"/>
        </w:r>
      </w:ins>
      <w:ins w:id="479" w:author="小峰" w:date="2024-05-11T20:01:00Z">
        <w:r>
          <w:rPr/>
          <w:fldChar w:fldCharType="end"/>
        </w:r>
      </w:ins>
    </w:p>
    <w:p>
      <w:pPr>
        <w:pStyle w:val="16"/>
        <w:tabs>
          <w:tab w:val="right" w:leader="dot" w:pos="8957"/>
        </w:tabs>
        <w:ind w:left="480"/>
        <w:rPr>
          <w:ins w:id="480" w:author="小峰" w:date="2024-05-11T20:01:00Z"/>
        </w:rPr>
      </w:pPr>
      <w:ins w:id="481" w:author="小峰" w:date="2024-05-11T20:01:00Z">
        <w:r>
          <w:rPr/>
          <w:fldChar w:fldCharType="begin"/>
        </w:r>
      </w:ins>
      <w:ins w:id="482" w:author="小峰" w:date="2024-05-11T20:01:00Z">
        <w:r>
          <w:rPr/>
          <w:instrText xml:space="preserve"> HYPERLINK \l _Toc31834 </w:instrText>
        </w:r>
      </w:ins>
      <w:ins w:id="483" w:author="小峰" w:date="2024-05-11T20:01:00Z">
        <w:r>
          <w:rPr/>
          <w:fldChar w:fldCharType="separate"/>
        </w:r>
      </w:ins>
      <w:ins w:id="484" w:author="小峰" w:date="2024-05-11T20:01:00Z">
        <w:r>
          <w:rPr/>
          <w:t>3.1硬件系统总体结构（实物图，原理图）</w:t>
        </w:r>
      </w:ins>
      <w:ins w:id="485" w:author="小峰" w:date="2024-05-11T20:01:00Z">
        <w:r>
          <w:rPr/>
          <w:tab/>
        </w:r>
      </w:ins>
      <w:ins w:id="486" w:author="小峰" w:date="2024-05-11T20:01:00Z">
        <w:r>
          <w:rPr/>
          <w:fldChar w:fldCharType="begin"/>
        </w:r>
      </w:ins>
      <w:ins w:id="487" w:author="小峰" w:date="2024-05-11T20:01:00Z">
        <w:r>
          <w:rPr/>
          <w:instrText xml:space="preserve"> PAGEREF _Toc31834 \h </w:instrText>
        </w:r>
      </w:ins>
      <w:ins w:id="488" w:author="小峰" w:date="2024-05-11T20:01:00Z">
        <w:r>
          <w:rPr/>
          <w:fldChar w:fldCharType="separate"/>
        </w:r>
      </w:ins>
      <w:ins w:id="489" w:author="小峰" w:date="2024-05-11T20:01:00Z">
        <w:r>
          <w:rPr/>
          <w:t>6</w:t>
        </w:r>
      </w:ins>
      <w:ins w:id="490" w:author="小峰" w:date="2024-05-11T20:01:00Z">
        <w:r>
          <w:rPr/>
          <w:fldChar w:fldCharType="end"/>
        </w:r>
      </w:ins>
      <w:ins w:id="491" w:author="小峰" w:date="2024-05-11T20:01:00Z">
        <w:r>
          <w:rPr/>
          <w:fldChar w:fldCharType="end"/>
        </w:r>
      </w:ins>
    </w:p>
    <w:p>
      <w:pPr>
        <w:pStyle w:val="16"/>
        <w:tabs>
          <w:tab w:val="right" w:leader="dot" w:pos="8957"/>
        </w:tabs>
        <w:ind w:left="480"/>
        <w:rPr>
          <w:ins w:id="492" w:author="小峰" w:date="2024-05-11T20:01:00Z"/>
        </w:rPr>
      </w:pPr>
      <w:ins w:id="493" w:author="小峰" w:date="2024-05-11T20:01:00Z">
        <w:r>
          <w:rPr/>
          <w:fldChar w:fldCharType="begin"/>
        </w:r>
      </w:ins>
      <w:ins w:id="494" w:author="小峰" w:date="2024-05-11T20:01:00Z">
        <w:r>
          <w:rPr/>
          <w:instrText xml:space="preserve"> HYPERLINK \l _Toc23300 </w:instrText>
        </w:r>
      </w:ins>
      <w:ins w:id="495" w:author="小峰" w:date="2024-05-11T20:01:00Z">
        <w:r>
          <w:rPr/>
          <w:fldChar w:fldCharType="separate"/>
        </w:r>
      </w:ins>
      <w:ins w:id="496" w:author="小峰" w:date="2024-05-11T20:01:00Z">
        <w:r>
          <w:rPr/>
          <w:t>3.2系统核心</w:t>
        </w:r>
      </w:ins>
      <w:ins w:id="497" w:author="小峰" w:date="2024-05-11T20:01:00Z">
        <w:r>
          <w:rPr>
            <w:rFonts w:hint="eastAsia"/>
          </w:rPr>
          <w:t>控制器</w:t>
        </w:r>
      </w:ins>
      <w:ins w:id="498" w:author="小峰" w:date="2024-05-11T20:01:00Z">
        <w:r>
          <w:rPr/>
          <w:tab/>
        </w:r>
      </w:ins>
      <w:ins w:id="499" w:author="小峰" w:date="2024-05-11T20:01:00Z">
        <w:r>
          <w:rPr/>
          <w:fldChar w:fldCharType="begin"/>
        </w:r>
      </w:ins>
      <w:ins w:id="500" w:author="小峰" w:date="2024-05-11T20:01:00Z">
        <w:r>
          <w:rPr/>
          <w:instrText xml:space="preserve"> PAGEREF _Toc23300 \h </w:instrText>
        </w:r>
      </w:ins>
      <w:ins w:id="501" w:author="小峰" w:date="2024-05-11T20:01:00Z">
        <w:r>
          <w:rPr/>
          <w:fldChar w:fldCharType="separate"/>
        </w:r>
      </w:ins>
      <w:ins w:id="502" w:author="小峰" w:date="2024-05-11T20:01:00Z">
        <w:r>
          <w:rPr/>
          <w:t>6</w:t>
        </w:r>
      </w:ins>
      <w:ins w:id="503" w:author="小峰" w:date="2024-05-11T20:01:00Z">
        <w:r>
          <w:rPr/>
          <w:fldChar w:fldCharType="end"/>
        </w:r>
      </w:ins>
      <w:ins w:id="504" w:author="小峰" w:date="2024-05-11T20:01:00Z">
        <w:r>
          <w:rPr/>
          <w:fldChar w:fldCharType="end"/>
        </w:r>
      </w:ins>
    </w:p>
    <w:p>
      <w:pPr>
        <w:pStyle w:val="16"/>
        <w:tabs>
          <w:tab w:val="right" w:leader="dot" w:pos="8957"/>
        </w:tabs>
        <w:ind w:left="480"/>
        <w:rPr>
          <w:ins w:id="505" w:author="小峰" w:date="2024-05-11T20:01:00Z"/>
        </w:rPr>
      </w:pPr>
      <w:ins w:id="506" w:author="小峰" w:date="2024-05-11T20:01:00Z">
        <w:r>
          <w:rPr/>
          <w:fldChar w:fldCharType="begin"/>
        </w:r>
      </w:ins>
      <w:ins w:id="507" w:author="小峰" w:date="2024-05-11T20:01:00Z">
        <w:r>
          <w:rPr/>
          <w:instrText xml:space="preserve"> HYPERLINK \l _Toc24602 </w:instrText>
        </w:r>
      </w:ins>
      <w:ins w:id="508" w:author="小峰" w:date="2024-05-11T20:01:00Z">
        <w:r>
          <w:rPr/>
          <w:fldChar w:fldCharType="separate"/>
        </w:r>
      </w:ins>
      <w:ins w:id="509" w:author="小峰" w:date="2024-05-11T20:01:00Z">
        <w:r>
          <w:rPr/>
          <w:t>3.3心率检测模块</w:t>
        </w:r>
      </w:ins>
      <w:ins w:id="510" w:author="小峰" w:date="2024-05-11T20:01:00Z">
        <w:r>
          <w:rPr/>
          <w:tab/>
        </w:r>
      </w:ins>
      <w:ins w:id="511" w:author="小峰" w:date="2024-05-11T20:01:00Z">
        <w:r>
          <w:rPr/>
          <w:fldChar w:fldCharType="begin"/>
        </w:r>
      </w:ins>
      <w:ins w:id="512" w:author="小峰" w:date="2024-05-11T20:01:00Z">
        <w:r>
          <w:rPr/>
          <w:instrText xml:space="preserve"> PAGEREF _Toc24602 \h </w:instrText>
        </w:r>
      </w:ins>
      <w:ins w:id="513" w:author="小峰" w:date="2024-05-11T20:01:00Z">
        <w:r>
          <w:rPr/>
          <w:fldChar w:fldCharType="separate"/>
        </w:r>
      </w:ins>
      <w:ins w:id="514" w:author="小峰" w:date="2024-05-11T20:01:00Z">
        <w:r>
          <w:rPr/>
          <w:t>8</w:t>
        </w:r>
      </w:ins>
      <w:ins w:id="515" w:author="小峰" w:date="2024-05-11T20:01:00Z">
        <w:r>
          <w:rPr/>
          <w:fldChar w:fldCharType="end"/>
        </w:r>
      </w:ins>
      <w:ins w:id="516" w:author="小峰" w:date="2024-05-11T20:01:00Z">
        <w:r>
          <w:rPr/>
          <w:fldChar w:fldCharType="end"/>
        </w:r>
      </w:ins>
    </w:p>
    <w:p>
      <w:pPr>
        <w:pStyle w:val="8"/>
        <w:tabs>
          <w:tab w:val="right" w:leader="dot" w:pos="8957"/>
        </w:tabs>
        <w:ind w:left="960"/>
        <w:rPr>
          <w:ins w:id="517" w:author="小峰" w:date="2024-05-11T20:01:00Z"/>
        </w:rPr>
      </w:pPr>
      <w:ins w:id="518" w:author="小峰" w:date="2024-05-11T20:01:00Z">
        <w:r>
          <w:rPr/>
          <w:fldChar w:fldCharType="begin"/>
        </w:r>
      </w:ins>
      <w:ins w:id="519" w:author="小峰" w:date="2024-05-11T20:01:00Z">
        <w:r>
          <w:rPr/>
          <w:instrText xml:space="preserve"> HYPERLINK \l _Toc3725 </w:instrText>
        </w:r>
      </w:ins>
      <w:ins w:id="520" w:author="小峰" w:date="2024-05-11T20:01:00Z">
        <w:r>
          <w:rPr/>
          <w:fldChar w:fldCharType="separate"/>
        </w:r>
      </w:ins>
      <w:ins w:id="521" w:author="小峰" w:date="2024-05-11T20:01:00Z">
        <w:r>
          <w:rPr>
            <w:rFonts w:hint="eastAsia"/>
          </w:rPr>
          <w:t>3.3.1MAX30102模块</w:t>
        </w:r>
      </w:ins>
      <w:ins w:id="522" w:author="小峰" w:date="2024-05-11T20:01:00Z">
        <w:r>
          <w:rPr/>
          <w:tab/>
        </w:r>
      </w:ins>
      <w:ins w:id="523" w:author="小峰" w:date="2024-05-11T20:01:00Z">
        <w:r>
          <w:rPr/>
          <w:fldChar w:fldCharType="begin"/>
        </w:r>
      </w:ins>
      <w:ins w:id="524" w:author="小峰" w:date="2024-05-11T20:01:00Z">
        <w:r>
          <w:rPr/>
          <w:instrText xml:space="preserve"> PAGEREF _Toc3725 \h </w:instrText>
        </w:r>
      </w:ins>
      <w:ins w:id="525" w:author="小峰" w:date="2024-05-11T20:01:00Z">
        <w:r>
          <w:rPr/>
          <w:fldChar w:fldCharType="separate"/>
        </w:r>
      </w:ins>
      <w:ins w:id="526" w:author="小峰" w:date="2024-05-11T20:01:00Z">
        <w:r>
          <w:rPr/>
          <w:t>8</w:t>
        </w:r>
      </w:ins>
      <w:ins w:id="527" w:author="小峰" w:date="2024-05-11T20:01:00Z">
        <w:r>
          <w:rPr/>
          <w:fldChar w:fldCharType="end"/>
        </w:r>
      </w:ins>
      <w:ins w:id="528" w:author="小峰" w:date="2024-05-11T20:01:00Z">
        <w:r>
          <w:rPr/>
          <w:fldChar w:fldCharType="end"/>
        </w:r>
      </w:ins>
    </w:p>
    <w:p>
      <w:pPr>
        <w:pStyle w:val="8"/>
        <w:tabs>
          <w:tab w:val="right" w:leader="dot" w:pos="8957"/>
        </w:tabs>
        <w:ind w:left="960"/>
        <w:rPr>
          <w:ins w:id="529" w:author="小峰" w:date="2024-05-11T20:01:00Z"/>
        </w:rPr>
      </w:pPr>
      <w:ins w:id="530" w:author="小峰" w:date="2024-05-11T20:01:00Z">
        <w:r>
          <w:rPr/>
          <w:fldChar w:fldCharType="begin"/>
        </w:r>
      </w:ins>
      <w:ins w:id="531" w:author="小峰" w:date="2024-05-11T20:01:00Z">
        <w:r>
          <w:rPr/>
          <w:instrText xml:space="preserve"> HYPERLINK \l _Toc10050 </w:instrText>
        </w:r>
      </w:ins>
      <w:ins w:id="532" w:author="小峰" w:date="2024-05-11T20:01:00Z">
        <w:r>
          <w:rPr/>
          <w:fldChar w:fldCharType="separate"/>
        </w:r>
      </w:ins>
      <w:ins w:id="533" w:author="小峰" w:date="2024-05-11T20:01:00Z">
        <w:r>
          <w:rPr>
            <w:rFonts w:hint="eastAsia"/>
          </w:rPr>
          <w:t>3.3.2 硬件连接</w:t>
        </w:r>
      </w:ins>
      <w:ins w:id="534" w:author="小峰" w:date="2024-05-11T20:01:00Z">
        <w:r>
          <w:rPr/>
          <w:tab/>
        </w:r>
      </w:ins>
      <w:ins w:id="535" w:author="小峰" w:date="2024-05-11T20:01:00Z">
        <w:r>
          <w:rPr/>
          <w:fldChar w:fldCharType="begin"/>
        </w:r>
      </w:ins>
      <w:ins w:id="536" w:author="小峰" w:date="2024-05-11T20:01:00Z">
        <w:r>
          <w:rPr/>
          <w:instrText xml:space="preserve"> PAGEREF _Toc10050 \h </w:instrText>
        </w:r>
      </w:ins>
      <w:ins w:id="537" w:author="小峰" w:date="2024-05-11T20:01:00Z">
        <w:r>
          <w:rPr/>
          <w:fldChar w:fldCharType="separate"/>
        </w:r>
      </w:ins>
      <w:ins w:id="538" w:author="小峰" w:date="2024-05-11T20:01:00Z">
        <w:r>
          <w:rPr/>
          <w:t>9</w:t>
        </w:r>
      </w:ins>
      <w:ins w:id="539" w:author="小峰" w:date="2024-05-11T20:01:00Z">
        <w:r>
          <w:rPr/>
          <w:fldChar w:fldCharType="end"/>
        </w:r>
      </w:ins>
      <w:ins w:id="540" w:author="小峰" w:date="2024-05-11T20:01:00Z">
        <w:r>
          <w:rPr/>
          <w:fldChar w:fldCharType="end"/>
        </w:r>
      </w:ins>
    </w:p>
    <w:p>
      <w:pPr>
        <w:pStyle w:val="16"/>
        <w:tabs>
          <w:tab w:val="right" w:leader="dot" w:pos="8957"/>
        </w:tabs>
        <w:ind w:left="480"/>
        <w:rPr>
          <w:ins w:id="541" w:author="小峰" w:date="2024-05-11T20:01:00Z"/>
        </w:rPr>
      </w:pPr>
      <w:ins w:id="542" w:author="小峰" w:date="2024-05-11T20:01:00Z">
        <w:r>
          <w:rPr/>
          <w:fldChar w:fldCharType="begin"/>
        </w:r>
      </w:ins>
      <w:ins w:id="543" w:author="小峰" w:date="2024-05-11T20:01:00Z">
        <w:r>
          <w:rPr/>
          <w:instrText xml:space="preserve"> HYPERLINK \l _Toc6502 </w:instrText>
        </w:r>
      </w:ins>
      <w:ins w:id="544" w:author="小峰" w:date="2024-05-11T20:01:00Z">
        <w:r>
          <w:rPr/>
          <w:fldChar w:fldCharType="separate"/>
        </w:r>
      </w:ins>
      <w:ins w:id="545" w:author="小峰" w:date="2024-05-11T20:01:00Z">
        <w:r>
          <w:rPr/>
          <w:t>3.4记步计算模块</w:t>
        </w:r>
      </w:ins>
      <w:ins w:id="546" w:author="小峰" w:date="2024-05-11T20:01:00Z">
        <w:r>
          <w:rPr/>
          <w:tab/>
        </w:r>
      </w:ins>
      <w:ins w:id="547" w:author="小峰" w:date="2024-05-11T20:01:00Z">
        <w:r>
          <w:rPr/>
          <w:fldChar w:fldCharType="begin"/>
        </w:r>
      </w:ins>
      <w:ins w:id="548" w:author="小峰" w:date="2024-05-11T20:01:00Z">
        <w:r>
          <w:rPr/>
          <w:instrText xml:space="preserve"> PAGEREF _Toc6502 \h </w:instrText>
        </w:r>
      </w:ins>
      <w:ins w:id="549" w:author="小峰" w:date="2024-05-11T20:01:00Z">
        <w:r>
          <w:rPr/>
          <w:fldChar w:fldCharType="separate"/>
        </w:r>
      </w:ins>
      <w:ins w:id="550" w:author="小峰" w:date="2024-05-11T20:01:00Z">
        <w:r>
          <w:rPr/>
          <w:t>10</w:t>
        </w:r>
      </w:ins>
      <w:ins w:id="551" w:author="小峰" w:date="2024-05-11T20:01:00Z">
        <w:r>
          <w:rPr/>
          <w:fldChar w:fldCharType="end"/>
        </w:r>
      </w:ins>
      <w:ins w:id="552" w:author="小峰" w:date="2024-05-11T20:01:00Z">
        <w:r>
          <w:rPr/>
          <w:fldChar w:fldCharType="end"/>
        </w:r>
      </w:ins>
    </w:p>
    <w:p>
      <w:pPr>
        <w:pStyle w:val="8"/>
        <w:tabs>
          <w:tab w:val="right" w:leader="dot" w:pos="8957"/>
        </w:tabs>
        <w:ind w:left="960"/>
        <w:rPr>
          <w:ins w:id="553" w:author="小峰" w:date="2024-05-11T20:01:00Z"/>
        </w:rPr>
      </w:pPr>
      <w:ins w:id="554" w:author="小峰" w:date="2024-05-11T20:01:00Z">
        <w:r>
          <w:rPr/>
          <w:fldChar w:fldCharType="begin"/>
        </w:r>
      </w:ins>
      <w:ins w:id="555" w:author="小峰" w:date="2024-05-11T20:01:00Z">
        <w:r>
          <w:rPr/>
          <w:instrText xml:space="preserve"> HYPERLINK \l _Toc21731 </w:instrText>
        </w:r>
      </w:ins>
      <w:ins w:id="556" w:author="小峰" w:date="2024-05-11T20:01:00Z">
        <w:r>
          <w:rPr/>
          <w:fldChar w:fldCharType="separate"/>
        </w:r>
      </w:ins>
      <w:ins w:id="557" w:author="小峰" w:date="2024-05-11T20:01:00Z">
        <w:r>
          <w:rPr>
            <w:rFonts w:hint="eastAsia"/>
          </w:rPr>
          <w:t>3.4.1ADXL345模块</w:t>
        </w:r>
      </w:ins>
      <w:ins w:id="558" w:author="小峰" w:date="2024-05-11T20:01:00Z">
        <w:r>
          <w:rPr/>
          <w:tab/>
        </w:r>
      </w:ins>
      <w:ins w:id="559" w:author="小峰" w:date="2024-05-11T20:01:00Z">
        <w:r>
          <w:rPr/>
          <w:fldChar w:fldCharType="begin"/>
        </w:r>
      </w:ins>
      <w:ins w:id="560" w:author="小峰" w:date="2024-05-11T20:01:00Z">
        <w:r>
          <w:rPr/>
          <w:instrText xml:space="preserve"> PAGEREF _Toc21731 \h </w:instrText>
        </w:r>
      </w:ins>
      <w:ins w:id="561" w:author="小峰" w:date="2024-05-11T20:01:00Z">
        <w:r>
          <w:rPr/>
          <w:fldChar w:fldCharType="separate"/>
        </w:r>
      </w:ins>
      <w:ins w:id="562" w:author="小峰" w:date="2024-05-11T20:01:00Z">
        <w:r>
          <w:rPr/>
          <w:t>10</w:t>
        </w:r>
      </w:ins>
      <w:ins w:id="563" w:author="小峰" w:date="2024-05-11T20:01:00Z">
        <w:r>
          <w:rPr/>
          <w:fldChar w:fldCharType="end"/>
        </w:r>
      </w:ins>
      <w:ins w:id="564" w:author="小峰" w:date="2024-05-11T20:01:00Z">
        <w:r>
          <w:rPr/>
          <w:fldChar w:fldCharType="end"/>
        </w:r>
      </w:ins>
    </w:p>
    <w:p>
      <w:pPr>
        <w:pStyle w:val="8"/>
        <w:tabs>
          <w:tab w:val="right" w:leader="dot" w:pos="8957"/>
        </w:tabs>
        <w:ind w:left="960"/>
        <w:rPr>
          <w:ins w:id="565" w:author="小峰" w:date="2024-05-11T20:01:00Z"/>
        </w:rPr>
      </w:pPr>
      <w:ins w:id="566" w:author="小峰" w:date="2024-05-11T20:01:00Z">
        <w:r>
          <w:rPr/>
          <w:fldChar w:fldCharType="begin"/>
        </w:r>
      </w:ins>
      <w:ins w:id="567" w:author="小峰" w:date="2024-05-11T20:01:00Z">
        <w:r>
          <w:rPr/>
          <w:instrText xml:space="preserve"> HYPERLINK \l _Toc22687 </w:instrText>
        </w:r>
      </w:ins>
      <w:ins w:id="568" w:author="小峰" w:date="2024-05-11T20:01:00Z">
        <w:r>
          <w:rPr/>
          <w:fldChar w:fldCharType="separate"/>
        </w:r>
      </w:ins>
      <w:ins w:id="569" w:author="小峰" w:date="2024-05-11T20:01:00Z">
        <w:r>
          <w:rPr>
            <w:rFonts w:hint="eastAsia"/>
          </w:rPr>
          <w:t>3.4.2硬件连接</w:t>
        </w:r>
      </w:ins>
      <w:ins w:id="570" w:author="小峰" w:date="2024-05-11T20:01:00Z">
        <w:r>
          <w:rPr/>
          <w:tab/>
        </w:r>
      </w:ins>
      <w:ins w:id="571" w:author="小峰" w:date="2024-05-11T20:01:00Z">
        <w:r>
          <w:rPr/>
          <w:fldChar w:fldCharType="begin"/>
        </w:r>
      </w:ins>
      <w:ins w:id="572" w:author="小峰" w:date="2024-05-11T20:01:00Z">
        <w:r>
          <w:rPr/>
          <w:instrText xml:space="preserve"> PAGEREF _Toc22687 \h </w:instrText>
        </w:r>
      </w:ins>
      <w:ins w:id="573" w:author="小峰" w:date="2024-05-11T20:01:00Z">
        <w:r>
          <w:rPr/>
          <w:fldChar w:fldCharType="separate"/>
        </w:r>
      </w:ins>
      <w:ins w:id="574" w:author="小峰" w:date="2024-05-11T20:01:00Z">
        <w:r>
          <w:rPr/>
          <w:t>11</w:t>
        </w:r>
      </w:ins>
      <w:ins w:id="575" w:author="小峰" w:date="2024-05-11T20:01:00Z">
        <w:r>
          <w:rPr/>
          <w:fldChar w:fldCharType="end"/>
        </w:r>
      </w:ins>
      <w:ins w:id="576" w:author="小峰" w:date="2024-05-11T20:01:00Z">
        <w:r>
          <w:rPr/>
          <w:fldChar w:fldCharType="end"/>
        </w:r>
      </w:ins>
    </w:p>
    <w:p>
      <w:pPr>
        <w:pStyle w:val="16"/>
        <w:tabs>
          <w:tab w:val="right" w:leader="dot" w:pos="8957"/>
        </w:tabs>
        <w:ind w:left="480"/>
        <w:rPr>
          <w:ins w:id="577" w:author="小峰" w:date="2024-05-11T20:01:00Z"/>
        </w:rPr>
      </w:pPr>
      <w:ins w:id="578" w:author="小峰" w:date="2024-05-11T20:01:00Z">
        <w:r>
          <w:rPr/>
          <w:fldChar w:fldCharType="begin"/>
        </w:r>
      </w:ins>
      <w:ins w:id="579" w:author="小峰" w:date="2024-05-11T20:01:00Z">
        <w:r>
          <w:rPr/>
          <w:instrText xml:space="preserve"> HYPERLINK \l _Toc9991 </w:instrText>
        </w:r>
      </w:ins>
      <w:ins w:id="580" w:author="小峰" w:date="2024-05-11T20:01:00Z">
        <w:r>
          <w:rPr/>
          <w:fldChar w:fldCharType="separate"/>
        </w:r>
      </w:ins>
      <w:ins w:id="581" w:author="小峰" w:date="2024-05-11T20:01:00Z">
        <w:r>
          <w:rPr/>
          <w:t>3.5实时时钟模块</w:t>
        </w:r>
      </w:ins>
      <w:ins w:id="582" w:author="小峰" w:date="2024-05-11T20:01:00Z">
        <w:r>
          <w:rPr/>
          <w:tab/>
        </w:r>
      </w:ins>
      <w:ins w:id="583" w:author="小峰" w:date="2024-05-11T20:01:00Z">
        <w:r>
          <w:rPr/>
          <w:fldChar w:fldCharType="begin"/>
        </w:r>
      </w:ins>
      <w:ins w:id="584" w:author="小峰" w:date="2024-05-11T20:01:00Z">
        <w:r>
          <w:rPr/>
          <w:instrText xml:space="preserve"> PAGEREF _Toc9991 \h </w:instrText>
        </w:r>
      </w:ins>
      <w:ins w:id="585" w:author="小峰" w:date="2024-05-11T20:01:00Z">
        <w:r>
          <w:rPr/>
          <w:fldChar w:fldCharType="separate"/>
        </w:r>
      </w:ins>
      <w:ins w:id="586" w:author="小峰" w:date="2024-05-11T20:01:00Z">
        <w:r>
          <w:rPr/>
          <w:t>12</w:t>
        </w:r>
      </w:ins>
      <w:ins w:id="587" w:author="小峰" w:date="2024-05-11T20:01:00Z">
        <w:r>
          <w:rPr/>
          <w:fldChar w:fldCharType="end"/>
        </w:r>
      </w:ins>
      <w:ins w:id="588" w:author="小峰" w:date="2024-05-11T20:01:00Z">
        <w:r>
          <w:rPr/>
          <w:fldChar w:fldCharType="end"/>
        </w:r>
      </w:ins>
    </w:p>
    <w:p>
      <w:pPr>
        <w:pStyle w:val="8"/>
        <w:tabs>
          <w:tab w:val="right" w:leader="dot" w:pos="8957"/>
        </w:tabs>
        <w:ind w:left="960"/>
        <w:rPr>
          <w:ins w:id="589" w:author="小峰" w:date="2024-05-11T20:01:00Z"/>
        </w:rPr>
      </w:pPr>
      <w:ins w:id="590" w:author="小峰" w:date="2024-05-11T20:01:00Z">
        <w:r>
          <w:rPr/>
          <w:fldChar w:fldCharType="begin"/>
        </w:r>
      </w:ins>
      <w:ins w:id="591" w:author="小峰" w:date="2024-05-11T20:01:00Z">
        <w:r>
          <w:rPr/>
          <w:instrText xml:space="preserve"> HYPERLINK \l _Toc31339 </w:instrText>
        </w:r>
      </w:ins>
      <w:ins w:id="592" w:author="小峰" w:date="2024-05-11T20:01:00Z">
        <w:r>
          <w:rPr/>
          <w:fldChar w:fldCharType="separate"/>
        </w:r>
      </w:ins>
      <w:ins w:id="593" w:author="小峰" w:date="2024-05-11T20:01:00Z">
        <w:r>
          <w:rPr>
            <w:rFonts w:hint="eastAsia"/>
          </w:rPr>
          <w:t>3.5.1DS1302模块</w:t>
        </w:r>
      </w:ins>
      <w:ins w:id="594" w:author="小峰" w:date="2024-05-11T20:01:00Z">
        <w:r>
          <w:rPr/>
          <w:tab/>
        </w:r>
      </w:ins>
      <w:ins w:id="595" w:author="小峰" w:date="2024-05-11T20:01:00Z">
        <w:r>
          <w:rPr/>
          <w:fldChar w:fldCharType="begin"/>
        </w:r>
      </w:ins>
      <w:ins w:id="596" w:author="小峰" w:date="2024-05-11T20:01:00Z">
        <w:r>
          <w:rPr/>
          <w:instrText xml:space="preserve"> PAGEREF _Toc31339 \h </w:instrText>
        </w:r>
      </w:ins>
      <w:ins w:id="597" w:author="小峰" w:date="2024-05-11T20:01:00Z">
        <w:r>
          <w:rPr/>
          <w:fldChar w:fldCharType="separate"/>
        </w:r>
      </w:ins>
      <w:ins w:id="598" w:author="小峰" w:date="2024-05-11T20:01:00Z">
        <w:r>
          <w:rPr/>
          <w:t>12</w:t>
        </w:r>
      </w:ins>
      <w:ins w:id="599" w:author="小峰" w:date="2024-05-11T20:01:00Z">
        <w:r>
          <w:rPr/>
          <w:fldChar w:fldCharType="end"/>
        </w:r>
      </w:ins>
      <w:ins w:id="600" w:author="小峰" w:date="2024-05-11T20:01:00Z">
        <w:r>
          <w:rPr/>
          <w:fldChar w:fldCharType="end"/>
        </w:r>
      </w:ins>
    </w:p>
    <w:p>
      <w:pPr>
        <w:pStyle w:val="8"/>
        <w:tabs>
          <w:tab w:val="right" w:leader="dot" w:pos="8957"/>
        </w:tabs>
        <w:ind w:left="960"/>
        <w:rPr>
          <w:ins w:id="601" w:author="小峰" w:date="2024-05-11T20:01:00Z"/>
        </w:rPr>
      </w:pPr>
      <w:ins w:id="602" w:author="小峰" w:date="2024-05-11T20:01:00Z">
        <w:r>
          <w:rPr/>
          <w:fldChar w:fldCharType="begin"/>
        </w:r>
      </w:ins>
      <w:ins w:id="603" w:author="小峰" w:date="2024-05-11T20:01:00Z">
        <w:r>
          <w:rPr/>
          <w:instrText xml:space="preserve"> HYPERLINK \l _Toc8731 </w:instrText>
        </w:r>
      </w:ins>
      <w:ins w:id="604" w:author="小峰" w:date="2024-05-11T20:01:00Z">
        <w:r>
          <w:rPr/>
          <w:fldChar w:fldCharType="separate"/>
        </w:r>
      </w:ins>
      <w:ins w:id="605" w:author="小峰" w:date="2024-05-11T20:01:00Z">
        <w:r>
          <w:rPr>
            <w:rFonts w:hint="eastAsia"/>
          </w:rPr>
          <w:t>3.5.2硬件连接</w:t>
        </w:r>
      </w:ins>
      <w:ins w:id="606" w:author="小峰" w:date="2024-05-11T20:01:00Z">
        <w:r>
          <w:rPr/>
          <w:tab/>
        </w:r>
      </w:ins>
      <w:ins w:id="607" w:author="小峰" w:date="2024-05-11T20:01:00Z">
        <w:r>
          <w:rPr/>
          <w:fldChar w:fldCharType="begin"/>
        </w:r>
      </w:ins>
      <w:ins w:id="608" w:author="小峰" w:date="2024-05-11T20:01:00Z">
        <w:r>
          <w:rPr/>
          <w:instrText xml:space="preserve"> PAGEREF _Toc8731 \h </w:instrText>
        </w:r>
      </w:ins>
      <w:ins w:id="609" w:author="小峰" w:date="2024-05-11T20:01:00Z">
        <w:r>
          <w:rPr/>
          <w:fldChar w:fldCharType="separate"/>
        </w:r>
      </w:ins>
      <w:ins w:id="610" w:author="小峰" w:date="2024-05-11T20:01:00Z">
        <w:r>
          <w:rPr/>
          <w:t>13</w:t>
        </w:r>
      </w:ins>
      <w:ins w:id="611" w:author="小峰" w:date="2024-05-11T20:01:00Z">
        <w:r>
          <w:rPr/>
          <w:fldChar w:fldCharType="end"/>
        </w:r>
      </w:ins>
      <w:ins w:id="612" w:author="小峰" w:date="2024-05-11T20:01:00Z">
        <w:r>
          <w:rPr/>
          <w:fldChar w:fldCharType="end"/>
        </w:r>
      </w:ins>
    </w:p>
    <w:p>
      <w:pPr>
        <w:pStyle w:val="16"/>
        <w:tabs>
          <w:tab w:val="right" w:leader="dot" w:pos="8957"/>
        </w:tabs>
        <w:ind w:left="480"/>
        <w:rPr>
          <w:ins w:id="613" w:author="小峰" w:date="2024-05-11T20:01:00Z"/>
        </w:rPr>
      </w:pPr>
      <w:ins w:id="614" w:author="小峰" w:date="2024-05-11T20:01:00Z">
        <w:r>
          <w:rPr/>
          <w:fldChar w:fldCharType="begin"/>
        </w:r>
      </w:ins>
      <w:ins w:id="615" w:author="小峰" w:date="2024-05-11T20:01:00Z">
        <w:r>
          <w:rPr/>
          <w:instrText xml:space="preserve"> HYPERLINK \l _Toc27749 </w:instrText>
        </w:r>
      </w:ins>
      <w:ins w:id="616" w:author="小峰" w:date="2024-05-11T20:01:00Z">
        <w:r>
          <w:rPr/>
          <w:fldChar w:fldCharType="separate"/>
        </w:r>
      </w:ins>
      <w:ins w:id="617" w:author="小峰" w:date="2024-05-11T20:01:00Z">
        <w:r>
          <w:rPr/>
          <w:t>3.6温度检测模块</w:t>
        </w:r>
      </w:ins>
      <w:ins w:id="618" w:author="小峰" w:date="2024-05-11T20:01:00Z">
        <w:r>
          <w:rPr/>
          <w:tab/>
        </w:r>
      </w:ins>
      <w:ins w:id="619" w:author="小峰" w:date="2024-05-11T20:01:00Z">
        <w:r>
          <w:rPr/>
          <w:fldChar w:fldCharType="begin"/>
        </w:r>
      </w:ins>
      <w:ins w:id="620" w:author="小峰" w:date="2024-05-11T20:01:00Z">
        <w:r>
          <w:rPr/>
          <w:instrText xml:space="preserve"> PAGEREF _Toc27749 \h </w:instrText>
        </w:r>
      </w:ins>
      <w:ins w:id="621" w:author="小峰" w:date="2024-05-11T20:01:00Z">
        <w:r>
          <w:rPr/>
          <w:fldChar w:fldCharType="separate"/>
        </w:r>
      </w:ins>
      <w:ins w:id="622" w:author="小峰" w:date="2024-05-11T20:01:00Z">
        <w:r>
          <w:rPr/>
          <w:t>15</w:t>
        </w:r>
      </w:ins>
      <w:ins w:id="623" w:author="小峰" w:date="2024-05-11T20:01:00Z">
        <w:r>
          <w:rPr/>
          <w:fldChar w:fldCharType="end"/>
        </w:r>
      </w:ins>
      <w:ins w:id="624" w:author="小峰" w:date="2024-05-11T20:01:00Z">
        <w:r>
          <w:rPr/>
          <w:fldChar w:fldCharType="end"/>
        </w:r>
      </w:ins>
    </w:p>
    <w:p>
      <w:pPr>
        <w:pStyle w:val="8"/>
        <w:tabs>
          <w:tab w:val="right" w:leader="dot" w:pos="8957"/>
        </w:tabs>
        <w:ind w:left="960"/>
        <w:rPr>
          <w:ins w:id="625" w:author="小峰" w:date="2024-05-11T20:01:00Z"/>
        </w:rPr>
      </w:pPr>
      <w:ins w:id="626" w:author="小峰" w:date="2024-05-11T20:01:00Z">
        <w:r>
          <w:rPr/>
          <w:fldChar w:fldCharType="begin"/>
        </w:r>
      </w:ins>
      <w:ins w:id="627" w:author="小峰" w:date="2024-05-11T20:01:00Z">
        <w:r>
          <w:rPr/>
          <w:instrText xml:space="preserve"> HYPERLINK \l _Toc5291 </w:instrText>
        </w:r>
      </w:ins>
      <w:ins w:id="628" w:author="小峰" w:date="2024-05-11T20:01:00Z">
        <w:r>
          <w:rPr/>
          <w:fldChar w:fldCharType="separate"/>
        </w:r>
      </w:ins>
      <w:ins w:id="629" w:author="小峰" w:date="2024-05-11T20:01:00Z">
        <w:r>
          <w:rPr>
            <w:rFonts w:hint="eastAsia"/>
          </w:rPr>
          <w:t>3.6.1DS18B20模块</w:t>
        </w:r>
      </w:ins>
      <w:ins w:id="630" w:author="小峰" w:date="2024-05-11T20:01:00Z">
        <w:r>
          <w:rPr/>
          <w:tab/>
        </w:r>
      </w:ins>
      <w:ins w:id="631" w:author="小峰" w:date="2024-05-11T20:01:00Z">
        <w:r>
          <w:rPr/>
          <w:fldChar w:fldCharType="begin"/>
        </w:r>
      </w:ins>
      <w:ins w:id="632" w:author="小峰" w:date="2024-05-11T20:01:00Z">
        <w:r>
          <w:rPr/>
          <w:instrText xml:space="preserve"> PAGEREF _Toc5291 \h </w:instrText>
        </w:r>
      </w:ins>
      <w:ins w:id="633" w:author="小峰" w:date="2024-05-11T20:01:00Z">
        <w:r>
          <w:rPr/>
          <w:fldChar w:fldCharType="separate"/>
        </w:r>
      </w:ins>
      <w:ins w:id="634" w:author="小峰" w:date="2024-05-11T20:01:00Z">
        <w:r>
          <w:rPr/>
          <w:t>15</w:t>
        </w:r>
      </w:ins>
      <w:ins w:id="635" w:author="小峰" w:date="2024-05-11T20:01:00Z">
        <w:r>
          <w:rPr/>
          <w:fldChar w:fldCharType="end"/>
        </w:r>
      </w:ins>
      <w:ins w:id="636" w:author="小峰" w:date="2024-05-11T20:01:00Z">
        <w:r>
          <w:rPr/>
          <w:fldChar w:fldCharType="end"/>
        </w:r>
      </w:ins>
    </w:p>
    <w:p>
      <w:pPr>
        <w:pStyle w:val="8"/>
        <w:tabs>
          <w:tab w:val="right" w:leader="dot" w:pos="8957"/>
        </w:tabs>
        <w:ind w:left="960"/>
        <w:rPr>
          <w:ins w:id="637" w:author="小峰" w:date="2024-05-11T20:01:00Z"/>
        </w:rPr>
      </w:pPr>
      <w:ins w:id="638" w:author="小峰" w:date="2024-05-11T20:01:00Z">
        <w:r>
          <w:rPr/>
          <w:fldChar w:fldCharType="begin"/>
        </w:r>
      </w:ins>
      <w:ins w:id="639" w:author="小峰" w:date="2024-05-11T20:01:00Z">
        <w:r>
          <w:rPr/>
          <w:instrText xml:space="preserve"> HYPERLINK \l _Toc25819 </w:instrText>
        </w:r>
      </w:ins>
      <w:ins w:id="640" w:author="小峰" w:date="2024-05-11T20:01:00Z">
        <w:r>
          <w:rPr/>
          <w:fldChar w:fldCharType="separate"/>
        </w:r>
      </w:ins>
      <w:ins w:id="641" w:author="小峰" w:date="2024-05-11T20:01:00Z">
        <w:r>
          <w:rPr>
            <w:rFonts w:hint="eastAsia"/>
          </w:rPr>
          <w:t>3.6.2硬件连接</w:t>
        </w:r>
      </w:ins>
      <w:ins w:id="642" w:author="小峰" w:date="2024-05-11T20:01:00Z">
        <w:r>
          <w:rPr/>
          <w:tab/>
        </w:r>
      </w:ins>
      <w:ins w:id="643" w:author="小峰" w:date="2024-05-11T20:01:00Z">
        <w:r>
          <w:rPr/>
          <w:fldChar w:fldCharType="begin"/>
        </w:r>
      </w:ins>
      <w:ins w:id="644" w:author="小峰" w:date="2024-05-11T20:01:00Z">
        <w:r>
          <w:rPr/>
          <w:instrText xml:space="preserve"> PAGEREF _Toc25819 \h </w:instrText>
        </w:r>
      </w:ins>
      <w:ins w:id="645" w:author="小峰" w:date="2024-05-11T20:01:00Z">
        <w:r>
          <w:rPr/>
          <w:fldChar w:fldCharType="separate"/>
        </w:r>
      </w:ins>
      <w:ins w:id="646" w:author="小峰" w:date="2024-05-11T20:01:00Z">
        <w:r>
          <w:rPr/>
          <w:t>16</w:t>
        </w:r>
      </w:ins>
      <w:ins w:id="647" w:author="小峰" w:date="2024-05-11T20:01:00Z">
        <w:r>
          <w:rPr/>
          <w:fldChar w:fldCharType="end"/>
        </w:r>
      </w:ins>
      <w:ins w:id="648" w:author="小峰" w:date="2024-05-11T20:01:00Z">
        <w:r>
          <w:rPr/>
          <w:fldChar w:fldCharType="end"/>
        </w:r>
      </w:ins>
    </w:p>
    <w:p>
      <w:pPr>
        <w:pStyle w:val="16"/>
        <w:tabs>
          <w:tab w:val="right" w:leader="dot" w:pos="8957"/>
        </w:tabs>
        <w:ind w:left="480"/>
        <w:rPr>
          <w:ins w:id="649" w:author="小峰" w:date="2024-05-11T20:01:00Z"/>
        </w:rPr>
      </w:pPr>
      <w:ins w:id="650" w:author="小峰" w:date="2024-05-11T20:01:00Z">
        <w:r>
          <w:rPr/>
          <w:fldChar w:fldCharType="begin"/>
        </w:r>
      </w:ins>
      <w:ins w:id="651" w:author="小峰" w:date="2024-05-11T20:01:00Z">
        <w:r>
          <w:rPr/>
          <w:instrText xml:space="preserve"> HYPERLINK \l _Toc15861 </w:instrText>
        </w:r>
      </w:ins>
      <w:ins w:id="652" w:author="小峰" w:date="2024-05-11T20:01:00Z">
        <w:r>
          <w:rPr/>
          <w:fldChar w:fldCharType="separate"/>
        </w:r>
      </w:ins>
      <w:ins w:id="653" w:author="小峰" w:date="2024-05-11T20:01:00Z">
        <w:r>
          <w:rPr/>
          <w:t>3.7蓝牙串口模块</w:t>
        </w:r>
      </w:ins>
      <w:ins w:id="654" w:author="小峰" w:date="2024-05-11T20:01:00Z">
        <w:r>
          <w:rPr/>
          <w:tab/>
        </w:r>
      </w:ins>
      <w:ins w:id="655" w:author="小峰" w:date="2024-05-11T20:01:00Z">
        <w:r>
          <w:rPr/>
          <w:fldChar w:fldCharType="begin"/>
        </w:r>
      </w:ins>
      <w:ins w:id="656" w:author="小峰" w:date="2024-05-11T20:01:00Z">
        <w:r>
          <w:rPr/>
          <w:instrText xml:space="preserve"> PAGEREF _Toc15861 \h </w:instrText>
        </w:r>
      </w:ins>
      <w:ins w:id="657" w:author="小峰" w:date="2024-05-11T20:01:00Z">
        <w:r>
          <w:rPr/>
          <w:fldChar w:fldCharType="separate"/>
        </w:r>
      </w:ins>
      <w:ins w:id="658" w:author="小峰" w:date="2024-05-11T20:01:00Z">
        <w:r>
          <w:rPr/>
          <w:t>17</w:t>
        </w:r>
      </w:ins>
      <w:ins w:id="659" w:author="小峰" w:date="2024-05-11T20:01:00Z">
        <w:r>
          <w:rPr/>
          <w:fldChar w:fldCharType="end"/>
        </w:r>
      </w:ins>
      <w:ins w:id="660" w:author="小峰" w:date="2024-05-11T20:01:00Z">
        <w:r>
          <w:rPr/>
          <w:fldChar w:fldCharType="end"/>
        </w:r>
      </w:ins>
    </w:p>
    <w:p>
      <w:pPr>
        <w:pStyle w:val="8"/>
        <w:tabs>
          <w:tab w:val="right" w:leader="dot" w:pos="8957"/>
        </w:tabs>
        <w:ind w:left="960"/>
        <w:rPr>
          <w:ins w:id="661" w:author="小峰" w:date="2024-05-11T20:01:00Z"/>
        </w:rPr>
      </w:pPr>
      <w:ins w:id="662" w:author="小峰" w:date="2024-05-11T20:01:00Z">
        <w:r>
          <w:rPr/>
          <w:fldChar w:fldCharType="begin"/>
        </w:r>
      </w:ins>
      <w:ins w:id="663" w:author="小峰" w:date="2024-05-11T20:01:00Z">
        <w:r>
          <w:rPr/>
          <w:instrText xml:space="preserve"> HYPERLINK \l _Toc10132 </w:instrText>
        </w:r>
      </w:ins>
      <w:ins w:id="664" w:author="小峰" w:date="2024-05-11T20:01:00Z">
        <w:r>
          <w:rPr/>
          <w:fldChar w:fldCharType="separate"/>
        </w:r>
      </w:ins>
      <w:ins w:id="665" w:author="小峰" w:date="2024-05-11T20:01:00Z">
        <w:r>
          <w:rPr>
            <w:rFonts w:hint="eastAsia"/>
          </w:rPr>
          <w:t>3.7.1JDY-31模块</w:t>
        </w:r>
      </w:ins>
      <w:ins w:id="666" w:author="小峰" w:date="2024-05-11T20:01:00Z">
        <w:r>
          <w:rPr/>
          <w:tab/>
        </w:r>
      </w:ins>
      <w:ins w:id="667" w:author="小峰" w:date="2024-05-11T20:01:00Z">
        <w:r>
          <w:rPr/>
          <w:fldChar w:fldCharType="begin"/>
        </w:r>
      </w:ins>
      <w:ins w:id="668" w:author="小峰" w:date="2024-05-11T20:01:00Z">
        <w:r>
          <w:rPr/>
          <w:instrText xml:space="preserve"> PAGEREF _Toc10132 \h </w:instrText>
        </w:r>
      </w:ins>
      <w:ins w:id="669" w:author="小峰" w:date="2024-05-11T20:01:00Z">
        <w:r>
          <w:rPr/>
          <w:fldChar w:fldCharType="separate"/>
        </w:r>
      </w:ins>
      <w:ins w:id="670" w:author="小峰" w:date="2024-05-11T20:01:00Z">
        <w:r>
          <w:rPr/>
          <w:t>17</w:t>
        </w:r>
      </w:ins>
      <w:ins w:id="671" w:author="小峰" w:date="2024-05-11T20:01:00Z">
        <w:r>
          <w:rPr/>
          <w:fldChar w:fldCharType="end"/>
        </w:r>
      </w:ins>
      <w:ins w:id="672" w:author="小峰" w:date="2024-05-11T20:01:00Z">
        <w:r>
          <w:rPr/>
          <w:fldChar w:fldCharType="end"/>
        </w:r>
      </w:ins>
    </w:p>
    <w:p>
      <w:pPr>
        <w:pStyle w:val="8"/>
        <w:tabs>
          <w:tab w:val="right" w:leader="dot" w:pos="8957"/>
        </w:tabs>
        <w:ind w:left="960"/>
        <w:rPr>
          <w:ins w:id="673" w:author="小峰" w:date="2024-05-11T20:01:00Z"/>
        </w:rPr>
      </w:pPr>
      <w:ins w:id="674" w:author="小峰" w:date="2024-05-11T20:01:00Z">
        <w:r>
          <w:rPr/>
          <w:fldChar w:fldCharType="begin"/>
        </w:r>
      </w:ins>
      <w:ins w:id="675" w:author="小峰" w:date="2024-05-11T20:01:00Z">
        <w:r>
          <w:rPr/>
          <w:instrText xml:space="preserve"> HYPERLINK \l _Toc22048 </w:instrText>
        </w:r>
      </w:ins>
      <w:ins w:id="676" w:author="小峰" w:date="2024-05-11T20:01:00Z">
        <w:r>
          <w:rPr/>
          <w:fldChar w:fldCharType="separate"/>
        </w:r>
      </w:ins>
      <w:ins w:id="677" w:author="小峰" w:date="2024-05-11T20:01:00Z">
        <w:r>
          <w:rPr>
            <w:rFonts w:hint="eastAsia"/>
          </w:rPr>
          <w:t>3.7.2硬件连接</w:t>
        </w:r>
      </w:ins>
      <w:ins w:id="678" w:author="小峰" w:date="2024-05-11T20:01:00Z">
        <w:r>
          <w:rPr/>
          <w:tab/>
        </w:r>
      </w:ins>
      <w:ins w:id="679" w:author="小峰" w:date="2024-05-11T20:01:00Z">
        <w:r>
          <w:rPr/>
          <w:fldChar w:fldCharType="begin"/>
        </w:r>
      </w:ins>
      <w:ins w:id="680" w:author="小峰" w:date="2024-05-11T20:01:00Z">
        <w:r>
          <w:rPr/>
          <w:instrText xml:space="preserve"> PAGEREF _Toc22048 \h </w:instrText>
        </w:r>
      </w:ins>
      <w:ins w:id="681" w:author="小峰" w:date="2024-05-11T20:01:00Z">
        <w:r>
          <w:rPr/>
          <w:fldChar w:fldCharType="separate"/>
        </w:r>
      </w:ins>
      <w:ins w:id="682" w:author="小峰" w:date="2024-05-11T20:01:00Z">
        <w:r>
          <w:rPr/>
          <w:t>18</w:t>
        </w:r>
      </w:ins>
      <w:ins w:id="683" w:author="小峰" w:date="2024-05-11T20:01:00Z">
        <w:r>
          <w:rPr/>
          <w:fldChar w:fldCharType="end"/>
        </w:r>
      </w:ins>
      <w:ins w:id="684" w:author="小峰" w:date="2024-05-11T20:01:00Z">
        <w:r>
          <w:rPr/>
          <w:fldChar w:fldCharType="end"/>
        </w:r>
      </w:ins>
    </w:p>
    <w:p>
      <w:pPr>
        <w:pStyle w:val="16"/>
        <w:tabs>
          <w:tab w:val="right" w:leader="dot" w:pos="8957"/>
        </w:tabs>
        <w:ind w:left="480"/>
        <w:rPr>
          <w:ins w:id="685" w:author="小峰" w:date="2024-05-11T20:01:00Z"/>
        </w:rPr>
      </w:pPr>
      <w:ins w:id="686" w:author="小峰" w:date="2024-05-11T20:01:00Z">
        <w:r>
          <w:rPr/>
          <w:fldChar w:fldCharType="begin"/>
        </w:r>
      </w:ins>
      <w:ins w:id="687" w:author="小峰" w:date="2024-05-11T20:01:00Z">
        <w:r>
          <w:rPr/>
          <w:instrText xml:space="preserve"> HYPERLINK \l _Toc27055 </w:instrText>
        </w:r>
      </w:ins>
      <w:ins w:id="688" w:author="小峰" w:date="2024-05-11T20:01:00Z">
        <w:r>
          <w:rPr/>
          <w:fldChar w:fldCharType="separate"/>
        </w:r>
      </w:ins>
      <w:ins w:id="689" w:author="小峰" w:date="2024-05-11T20:01:00Z">
        <w:r>
          <w:rPr/>
          <w:t>3.8</w:t>
        </w:r>
      </w:ins>
      <w:ins w:id="690" w:author="小峰" w:date="2024-05-11T20:01:00Z">
        <w:r>
          <w:rPr>
            <w:rFonts w:hint="eastAsia"/>
          </w:rPr>
          <w:t>屏幕显示模块</w:t>
        </w:r>
      </w:ins>
      <w:ins w:id="691" w:author="小峰" w:date="2024-05-11T20:01:00Z">
        <w:r>
          <w:rPr/>
          <w:tab/>
        </w:r>
      </w:ins>
      <w:ins w:id="692" w:author="小峰" w:date="2024-05-11T20:01:00Z">
        <w:r>
          <w:rPr/>
          <w:fldChar w:fldCharType="begin"/>
        </w:r>
      </w:ins>
      <w:ins w:id="693" w:author="小峰" w:date="2024-05-11T20:01:00Z">
        <w:r>
          <w:rPr/>
          <w:instrText xml:space="preserve"> PAGEREF _Toc27055 \h </w:instrText>
        </w:r>
      </w:ins>
      <w:ins w:id="694" w:author="小峰" w:date="2024-05-11T20:01:00Z">
        <w:r>
          <w:rPr/>
          <w:fldChar w:fldCharType="separate"/>
        </w:r>
      </w:ins>
      <w:ins w:id="695" w:author="小峰" w:date="2024-05-11T20:01:00Z">
        <w:r>
          <w:rPr/>
          <w:t>19</w:t>
        </w:r>
      </w:ins>
      <w:ins w:id="696" w:author="小峰" w:date="2024-05-11T20:01:00Z">
        <w:r>
          <w:rPr/>
          <w:fldChar w:fldCharType="end"/>
        </w:r>
      </w:ins>
      <w:ins w:id="697" w:author="小峰" w:date="2024-05-11T20:01:00Z">
        <w:r>
          <w:rPr/>
          <w:fldChar w:fldCharType="end"/>
        </w:r>
      </w:ins>
    </w:p>
    <w:p>
      <w:pPr>
        <w:pStyle w:val="8"/>
        <w:tabs>
          <w:tab w:val="right" w:leader="dot" w:pos="8957"/>
        </w:tabs>
        <w:ind w:left="960"/>
        <w:rPr>
          <w:ins w:id="698" w:author="小峰" w:date="2024-05-11T20:01:00Z"/>
        </w:rPr>
      </w:pPr>
      <w:ins w:id="699" w:author="小峰" w:date="2024-05-11T20:01:00Z">
        <w:r>
          <w:rPr/>
          <w:fldChar w:fldCharType="begin"/>
        </w:r>
      </w:ins>
      <w:ins w:id="700" w:author="小峰" w:date="2024-05-11T20:01:00Z">
        <w:r>
          <w:rPr/>
          <w:instrText xml:space="preserve"> HYPERLINK \l _Toc27928 </w:instrText>
        </w:r>
      </w:ins>
      <w:ins w:id="701" w:author="小峰" w:date="2024-05-11T20:01:00Z">
        <w:r>
          <w:rPr/>
          <w:fldChar w:fldCharType="separate"/>
        </w:r>
      </w:ins>
      <w:ins w:id="702" w:author="小峰" w:date="2024-05-11T20:01:00Z">
        <w:r>
          <w:rPr>
            <w:rFonts w:hint="eastAsia"/>
          </w:rPr>
          <w:t>3.8.1OLED模块</w:t>
        </w:r>
      </w:ins>
      <w:ins w:id="703" w:author="小峰" w:date="2024-05-11T20:01:00Z">
        <w:r>
          <w:rPr/>
          <w:tab/>
        </w:r>
      </w:ins>
      <w:ins w:id="704" w:author="小峰" w:date="2024-05-11T20:01:00Z">
        <w:r>
          <w:rPr/>
          <w:fldChar w:fldCharType="begin"/>
        </w:r>
      </w:ins>
      <w:ins w:id="705" w:author="小峰" w:date="2024-05-11T20:01:00Z">
        <w:r>
          <w:rPr/>
          <w:instrText xml:space="preserve"> PAGEREF _Toc27928 \h </w:instrText>
        </w:r>
      </w:ins>
      <w:ins w:id="706" w:author="小峰" w:date="2024-05-11T20:01:00Z">
        <w:r>
          <w:rPr/>
          <w:fldChar w:fldCharType="separate"/>
        </w:r>
      </w:ins>
      <w:ins w:id="707" w:author="小峰" w:date="2024-05-11T20:01:00Z">
        <w:r>
          <w:rPr/>
          <w:t>19</w:t>
        </w:r>
      </w:ins>
      <w:ins w:id="708" w:author="小峰" w:date="2024-05-11T20:01:00Z">
        <w:r>
          <w:rPr/>
          <w:fldChar w:fldCharType="end"/>
        </w:r>
      </w:ins>
      <w:ins w:id="709" w:author="小峰" w:date="2024-05-11T20:01:00Z">
        <w:r>
          <w:rPr/>
          <w:fldChar w:fldCharType="end"/>
        </w:r>
      </w:ins>
    </w:p>
    <w:p>
      <w:pPr>
        <w:pStyle w:val="8"/>
        <w:tabs>
          <w:tab w:val="right" w:leader="dot" w:pos="8957"/>
        </w:tabs>
        <w:ind w:left="960"/>
        <w:rPr>
          <w:ins w:id="710" w:author="小峰" w:date="2024-05-11T20:01:00Z"/>
        </w:rPr>
      </w:pPr>
      <w:ins w:id="711" w:author="小峰" w:date="2024-05-11T20:01:00Z">
        <w:r>
          <w:rPr/>
          <w:fldChar w:fldCharType="begin"/>
        </w:r>
      </w:ins>
      <w:ins w:id="712" w:author="小峰" w:date="2024-05-11T20:01:00Z">
        <w:r>
          <w:rPr/>
          <w:instrText xml:space="preserve"> HYPERLINK \l _Toc5514 </w:instrText>
        </w:r>
      </w:ins>
      <w:ins w:id="713" w:author="小峰" w:date="2024-05-11T20:01:00Z">
        <w:r>
          <w:rPr/>
          <w:fldChar w:fldCharType="separate"/>
        </w:r>
      </w:ins>
      <w:ins w:id="714" w:author="小峰" w:date="2024-05-11T20:01:00Z">
        <w:r>
          <w:rPr>
            <w:rFonts w:hint="eastAsia"/>
          </w:rPr>
          <w:t>3.8.2硬件连接</w:t>
        </w:r>
      </w:ins>
      <w:ins w:id="715" w:author="小峰" w:date="2024-05-11T20:01:00Z">
        <w:r>
          <w:rPr/>
          <w:tab/>
        </w:r>
      </w:ins>
      <w:ins w:id="716" w:author="小峰" w:date="2024-05-11T20:01:00Z">
        <w:r>
          <w:rPr/>
          <w:fldChar w:fldCharType="begin"/>
        </w:r>
      </w:ins>
      <w:ins w:id="717" w:author="小峰" w:date="2024-05-11T20:01:00Z">
        <w:r>
          <w:rPr/>
          <w:instrText xml:space="preserve"> PAGEREF _Toc5514 \h </w:instrText>
        </w:r>
      </w:ins>
      <w:ins w:id="718" w:author="小峰" w:date="2024-05-11T20:01:00Z">
        <w:r>
          <w:rPr/>
          <w:fldChar w:fldCharType="separate"/>
        </w:r>
      </w:ins>
      <w:ins w:id="719" w:author="小峰" w:date="2024-05-11T20:01:00Z">
        <w:r>
          <w:rPr/>
          <w:t>19</w:t>
        </w:r>
      </w:ins>
      <w:ins w:id="720" w:author="小峰" w:date="2024-05-11T20:01:00Z">
        <w:r>
          <w:rPr/>
          <w:fldChar w:fldCharType="end"/>
        </w:r>
      </w:ins>
      <w:ins w:id="721" w:author="小峰" w:date="2024-05-11T20:01:00Z">
        <w:r>
          <w:rPr/>
          <w:fldChar w:fldCharType="end"/>
        </w:r>
      </w:ins>
    </w:p>
    <w:p>
      <w:pPr>
        <w:pStyle w:val="16"/>
        <w:tabs>
          <w:tab w:val="right" w:leader="dot" w:pos="8957"/>
        </w:tabs>
        <w:ind w:left="480"/>
        <w:rPr>
          <w:ins w:id="722" w:author="小峰" w:date="2024-05-11T20:01:00Z"/>
        </w:rPr>
      </w:pPr>
      <w:ins w:id="723" w:author="小峰" w:date="2024-05-11T20:01:00Z">
        <w:r>
          <w:rPr/>
          <w:fldChar w:fldCharType="begin"/>
        </w:r>
      </w:ins>
      <w:ins w:id="724" w:author="小峰" w:date="2024-05-11T20:01:00Z">
        <w:r>
          <w:rPr/>
          <w:instrText xml:space="preserve"> HYPERLINK \l _Toc32094 </w:instrText>
        </w:r>
      </w:ins>
      <w:ins w:id="725" w:author="小峰" w:date="2024-05-11T20:01:00Z">
        <w:r>
          <w:rPr/>
          <w:fldChar w:fldCharType="separate"/>
        </w:r>
      </w:ins>
      <w:ins w:id="726" w:author="小峰" w:date="2024-05-11T20:01:00Z">
        <w:r>
          <w:rPr/>
          <w:t>3.8本章小结</w:t>
        </w:r>
      </w:ins>
      <w:ins w:id="727" w:author="小峰" w:date="2024-05-11T20:01:00Z">
        <w:r>
          <w:rPr/>
          <w:tab/>
        </w:r>
      </w:ins>
      <w:ins w:id="728" w:author="小峰" w:date="2024-05-11T20:01:00Z">
        <w:r>
          <w:rPr/>
          <w:fldChar w:fldCharType="begin"/>
        </w:r>
      </w:ins>
      <w:ins w:id="729" w:author="小峰" w:date="2024-05-11T20:01:00Z">
        <w:r>
          <w:rPr/>
          <w:instrText xml:space="preserve"> PAGEREF _Toc32094 \h </w:instrText>
        </w:r>
      </w:ins>
      <w:ins w:id="730" w:author="小峰" w:date="2024-05-11T20:01:00Z">
        <w:r>
          <w:rPr/>
          <w:fldChar w:fldCharType="separate"/>
        </w:r>
      </w:ins>
      <w:ins w:id="731" w:author="小峰" w:date="2024-05-11T20:01:00Z">
        <w:r>
          <w:rPr/>
          <w:t>19</w:t>
        </w:r>
      </w:ins>
      <w:ins w:id="732" w:author="小峰" w:date="2024-05-11T20:01:00Z">
        <w:r>
          <w:rPr/>
          <w:fldChar w:fldCharType="end"/>
        </w:r>
      </w:ins>
      <w:ins w:id="733" w:author="小峰" w:date="2024-05-11T20:01:00Z">
        <w:r>
          <w:rPr/>
          <w:fldChar w:fldCharType="end"/>
        </w:r>
      </w:ins>
    </w:p>
    <w:p>
      <w:pPr>
        <w:pStyle w:val="13"/>
        <w:tabs>
          <w:tab w:val="right" w:leader="dot" w:pos="8957"/>
        </w:tabs>
        <w:rPr>
          <w:ins w:id="734" w:author="小峰" w:date="2024-05-11T20:01:00Z"/>
        </w:rPr>
      </w:pPr>
      <w:ins w:id="735" w:author="小峰" w:date="2024-05-11T20:01:00Z">
        <w:r>
          <w:rPr/>
          <w:fldChar w:fldCharType="begin"/>
        </w:r>
      </w:ins>
      <w:ins w:id="736" w:author="小峰" w:date="2024-05-11T20:01:00Z">
        <w:r>
          <w:rPr/>
          <w:instrText xml:space="preserve"> HYPERLINK \l _Toc30420 </w:instrText>
        </w:r>
      </w:ins>
      <w:ins w:id="737" w:author="小峰" w:date="2024-05-11T20:01:00Z">
        <w:r>
          <w:rPr/>
          <w:fldChar w:fldCharType="separate"/>
        </w:r>
      </w:ins>
      <w:ins w:id="738" w:author="小峰" w:date="2024-05-11T20:01:00Z">
        <w:r>
          <w:rPr>
            <w:rFonts w:hint="eastAsia"/>
          </w:rPr>
          <w:t>第4章 系统算法及原理（IIC、USART、SPI）</w:t>
        </w:r>
      </w:ins>
      <w:ins w:id="739" w:author="小峰" w:date="2024-05-11T20:01:00Z">
        <w:r>
          <w:rPr/>
          <w:tab/>
        </w:r>
      </w:ins>
      <w:ins w:id="740" w:author="小峰" w:date="2024-05-11T20:01:00Z">
        <w:r>
          <w:rPr/>
          <w:fldChar w:fldCharType="begin"/>
        </w:r>
      </w:ins>
      <w:ins w:id="741" w:author="小峰" w:date="2024-05-11T20:01:00Z">
        <w:r>
          <w:rPr/>
          <w:instrText xml:space="preserve"> PAGEREF _Toc30420 \h </w:instrText>
        </w:r>
      </w:ins>
      <w:ins w:id="742" w:author="小峰" w:date="2024-05-11T20:01:00Z">
        <w:r>
          <w:rPr/>
          <w:fldChar w:fldCharType="separate"/>
        </w:r>
      </w:ins>
      <w:ins w:id="743" w:author="小峰" w:date="2024-05-11T20:01:00Z">
        <w:r>
          <w:rPr/>
          <w:t>19</w:t>
        </w:r>
      </w:ins>
      <w:ins w:id="744" w:author="小峰" w:date="2024-05-11T20:01:00Z">
        <w:r>
          <w:rPr/>
          <w:fldChar w:fldCharType="end"/>
        </w:r>
      </w:ins>
      <w:ins w:id="745" w:author="小峰" w:date="2024-05-11T20:01:00Z">
        <w:r>
          <w:rPr/>
          <w:fldChar w:fldCharType="end"/>
        </w:r>
      </w:ins>
    </w:p>
    <w:p>
      <w:pPr>
        <w:pStyle w:val="16"/>
        <w:tabs>
          <w:tab w:val="right" w:leader="dot" w:pos="8957"/>
        </w:tabs>
        <w:ind w:left="480"/>
        <w:rPr>
          <w:ins w:id="746" w:author="小峰" w:date="2024-05-11T20:01:00Z"/>
        </w:rPr>
      </w:pPr>
      <w:ins w:id="747" w:author="小峰" w:date="2024-05-11T20:01:00Z">
        <w:r>
          <w:rPr/>
          <w:fldChar w:fldCharType="begin"/>
        </w:r>
      </w:ins>
      <w:ins w:id="748" w:author="小峰" w:date="2024-05-11T20:01:00Z">
        <w:r>
          <w:rPr/>
          <w:instrText xml:space="preserve"> HYPERLINK \l _Toc14929 </w:instrText>
        </w:r>
      </w:ins>
      <w:ins w:id="749" w:author="小峰" w:date="2024-05-11T20:01:00Z">
        <w:r>
          <w:rPr/>
          <w:fldChar w:fldCharType="separate"/>
        </w:r>
      </w:ins>
      <w:ins w:id="750" w:author="小峰" w:date="2024-05-11T20:01:00Z">
        <w:r>
          <w:rPr/>
          <w:t>4.1 IIC原理及算法</w:t>
        </w:r>
      </w:ins>
      <w:ins w:id="751" w:author="小峰" w:date="2024-05-11T20:01:00Z">
        <w:r>
          <w:rPr/>
          <w:tab/>
        </w:r>
      </w:ins>
      <w:ins w:id="752" w:author="小峰" w:date="2024-05-11T20:01:00Z">
        <w:r>
          <w:rPr/>
          <w:fldChar w:fldCharType="begin"/>
        </w:r>
      </w:ins>
      <w:ins w:id="753" w:author="小峰" w:date="2024-05-11T20:01:00Z">
        <w:r>
          <w:rPr/>
          <w:instrText xml:space="preserve"> PAGEREF _Toc14929 \h </w:instrText>
        </w:r>
      </w:ins>
      <w:ins w:id="754" w:author="小峰" w:date="2024-05-11T20:01:00Z">
        <w:r>
          <w:rPr/>
          <w:fldChar w:fldCharType="separate"/>
        </w:r>
      </w:ins>
      <w:ins w:id="755" w:author="小峰" w:date="2024-05-11T20:01:00Z">
        <w:r>
          <w:rPr/>
          <w:t>19</w:t>
        </w:r>
      </w:ins>
      <w:ins w:id="756" w:author="小峰" w:date="2024-05-11T20:01:00Z">
        <w:r>
          <w:rPr/>
          <w:fldChar w:fldCharType="end"/>
        </w:r>
      </w:ins>
      <w:ins w:id="757" w:author="小峰" w:date="2024-05-11T20:01:00Z">
        <w:r>
          <w:rPr/>
          <w:fldChar w:fldCharType="end"/>
        </w:r>
      </w:ins>
    </w:p>
    <w:p>
      <w:pPr>
        <w:pStyle w:val="16"/>
        <w:tabs>
          <w:tab w:val="right" w:leader="dot" w:pos="8957"/>
        </w:tabs>
        <w:ind w:left="480"/>
        <w:rPr>
          <w:ins w:id="758" w:author="小峰" w:date="2024-05-11T20:01:00Z"/>
        </w:rPr>
      </w:pPr>
      <w:ins w:id="759" w:author="小峰" w:date="2024-05-11T20:01:00Z">
        <w:r>
          <w:rPr/>
          <w:fldChar w:fldCharType="begin"/>
        </w:r>
      </w:ins>
      <w:ins w:id="760" w:author="小峰" w:date="2024-05-11T20:01:00Z">
        <w:r>
          <w:rPr/>
          <w:instrText xml:space="preserve"> HYPERLINK \l _Toc22579 </w:instrText>
        </w:r>
      </w:ins>
      <w:ins w:id="761" w:author="小峰" w:date="2024-05-11T20:01:00Z">
        <w:r>
          <w:rPr/>
          <w:fldChar w:fldCharType="separate"/>
        </w:r>
      </w:ins>
      <w:ins w:id="762" w:author="小峰" w:date="2024-05-11T20:01:00Z">
        <w:r>
          <w:rPr/>
          <w:t>4.2 USART原理及相关算法</w:t>
        </w:r>
      </w:ins>
      <w:ins w:id="763" w:author="小峰" w:date="2024-05-11T20:01:00Z">
        <w:r>
          <w:rPr/>
          <w:tab/>
        </w:r>
      </w:ins>
      <w:ins w:id="764" w:author="小峰" w:date="2024-05-11T20:01:00Z">
        <w:r>
          <w:rPr/>
          <w:fldChar w:fldCharType="begin"/>
        </w:r>
      </w:ins>
      <w:ins w:id="765" w:author="小峰" w:date="2024-05-11T20:01:00Z">
        <w:r>
          <w:rPr/>
          <w:instrText xml:space="preserve"> PAGEREF _Toc22579 \h </w:instrText>
        </w:r>
      </w:ins>
      <w:ins w:id="766" w:author="小峰" w:date="2024-05-11T20:01:00Z">
        <w:r>
          <w:rPr/>
          <w:fldChar w:fldCharType="separate"/>
        </w:r>
      </w:ins>
      <w:ins w:id="767" w:author="小峰" w:date="2024-05-11T20:01:00Z">
        <w:r>
          <w:rPr/>
          <w:t>19</w:t>
        </w:r>
      </w:ins>
      <w:ins w:id="768" w:author="小峰" w:date="2024-05-11T20:01:00Z">
        <w:r>
          <w:rPr/>
          <w:fldChar w:fldCharType="end"/>
        </w:r>
      </w:ins>
      <w:ins w:id="769" w:author="小峰" w:date="2024-05-11T20:01:00Z">
        <w:r>
          <w:rPr/>
          <w:fldChar w:fldCharType="end"/>
        </w:r>
      </w:ins>
    </w:p>
    <w:p>
      <w:pPr>
        <w:pStyle w:val="16"/>
        <w:tabs>
          <w:tab w:val="right" w:leader="dot" w:pos="8957"/>
        </w:tabs>
        <w:ind w:left="480"/>
        <w:rPr>
          <w:ins w:id="770" w:author="小峰" w:date="2024-05-11T20:01:00Z"/>
        </w:rPr>
      </w:pPr>
      <w:ins w:id="771" w:author="小峰" w:date="2024-05-11T20:01:00Z">
        <w:r>
          <w:rPr/>
          <w:fldChar w:fldCharType="begin"/>
        </w:r>
      </w:ins>
      <w:ins w:id="772" w:author="小峰" w:date="2024-05-11T20:01:00Z">
        <w:r>
          <w:rPr/>
          <w:instrText xml:space="preserve"> HYPERLINK \l _Toc7604 </w:instrText>
        </w:r>
      </w:ins>
      <w:ins w:id="773" w:author="小峰" w:date="2024-05-11T20:01:00Z">
        <w:r>
          <w:rPr/>
          <w:fldChar w:fldCharType="separate"/>
        </w:r>
      </w:ins>
      <w:ins w:id="774" w:author="小峰" w:date="2024-05-11T20:01:00Z">
        <w:r>
          <w:rPr/>
          <w:t>4.3 本章小结</w:t>
        </w:r>
      </w:ins>
      <w:ins w:id="775" w:author="小峰" w:date="2024-05-11T20:01:00Z">
        <w:r>
          <w:rPr/>
          <w:tab/>
        </w:r>
      </w:ins>
      <w:ins w:id="776" w:author="小峰" w:date="2024-05-11T20:01:00Z">
        <w:r>
          <w:rPr/>
          <w:fldChar w:fldCharType="begin"/>
        </w:r>
      </w:ins>
      <w:ins w:id="777" w:author="小峰" w:date="2024-05-11T20:01:00Z">
        <w:r>
          <w:rPr/>
          <w:instrText xml:space="preserve"> PAGEREF _Toc7604 \h </w:instrText>
        </w:r>
      </w:ins>
      <w:ins w:id="778" w:author="小峰" w:date="2024-05-11T20:01:00Z">
        <w:r>
          <w:rPr/>
          <w:fldChar w:fldCharType="separate"/>
        </w:r>
      </w:ins>
      <w:ins w:id="779" w:author="小峰" w:date="2024-05-11T20:01:00Z">
        <w:r>
          <w:rPr/>
          <w:t>19</w:t>
        </w:r>
      </w:ins>
      <w:ins w:id="780" w:author="小峰" w:date="2024-05-11T20:01:00Z">
        <w:r>
          <w:rPr/>
          <w:fldChar w:fldCharType="end"/>
        </w:r>
      </w:ins>
      <w:ins w:id="781" w:author="小峰" w:date="2024-05-11T20:01:00Z">
        <w:r>
          <w:rPr/>
          <w:fldChar w:fldCharType="end"/>
        </w:r>
      </w:ins>
    </w:p>
    <w:p>
      <w:pPr>
        <w:pStyle w:val="13"/>
        <w:tabs>
          <w:tab w:val="right" w:leader="dot" w:pos="8957"/>
        </w:tabs>
        <w:rPr>
          <w:ins w:id="782" w:author="小峰" w:date="2024-05-11T20:01:00Z"/>
        </w:rPr>
      </w:pPr>
      <w:ins w:id="783" w:author="小峰" w:date="2024-05-11T20:01:00Z">
        <w:r>
          <w:rPr/>
          <w:fldChar w:fldCharType="begin"/>
        </w:r>
      </w:ins>
      <w:ins w:id="784" w:author="小峰" w:date="2024-05-11T20:01:00Z">
        <w:r>
          <w:rPr/>
          <w:instrText xml:space="preserve"> HYPERLINK \l _Toc10027 </w:instrText>
        </w:r>
      </w:ins>
      <w:ins w:id="785" w:author="小峰" w:date="2024-05-11T20:01:00Z">
        <w:r>
          <w:rPr/>
          <w:fldChar w:fldCharType="separate"/>
        </w:r>
      </w:ins>
      <w:ins w:id="786" w:author="小峰" w:date="2024-05-11T20:01:00Z">
        <w:r>
          <w:rPr>
            <w:rFonts w:hint="eastAsia"/>
          </w:rPr>
          <w:t>第5章 简易智能手环软件方案设计</w:t>
        </w:r>
      </w:ins>
      <w:ins w:id="787" w:author="小峰" w:date="2024-05-11T20:01:00Z">
        <w:r>
          <w:rPr/>
          <w:tab/>
        </w:r>
      </w:ins>
      <w:ins w:id="788" w:author="小峰" w:date="2024-05-11T20:01:00Z">
        <w:r>
          <w:rPr/>
          <w:fldChar w:fldCharType="begin"/>
        </w:r>
      </w:ins>
      <w:ins w:id="789" w:author="小峰" w:date="2024-05-11T20:01:00Z">
        <w:r>
          <w:rPr/>
          <w:instrText xml:space="preserve"> PAGEREF _Toc10027 \h </w:instrText>
        </w:r>
      </w:ins>
      <w:ins w:id="790" w:author="小峰" w:date="2024-05-11T20:01:00Z">
        <w:r>
          <w:rPr/>
          <w:fldChar w:fldCharType="separate"/>
        </w:r>
      </w:ins>
      <w:ins w:id="791" w:author="小峰" w:date="2024-05-11T20:01:00Z">
        <w:r>
          <w:rPr/>
          <w:t>20</w:t>
        </w:r>
      </w:ins>
      <w:ins w:id="792" w:author="小峰" w:date="2024-05-11T20:01:00Z">
        <w:r>
          <w:rPr/>
          <w:fldChar w:fldCharType="end"/>
        </w:r>
      </w:ins>
      <w:ins w:id="793" w:author="小峰" w:date="2024-05-11T20:01:00Z">
        <w:r>
          <w:rPr/>
          <w:fldChar w:fldCharType="end"/>
        </w:r>
      </w:ins>
    </w:p>
    <w:p>
      <w:pPr>
        <w:pStyle w:val="13"/>
        <w:tabs>
          <w:tab w:val="right" w:leader="dot" w:pos="8957"/>
        </w:tabs>
        <w:rPr>
          <w:ins w:id="794" w:author="小峰" w:date="2024-05-11T20:01:00Z"/>
        </w:rPr>
      </w:pPr>
      <w:ins w:id="795" w:author="小峰" w:date="2024-05-11T20:01:00Z">
        <w:r>
          <w:rPr/>
          <w:fldChar w:fldCharType="begin"/>
        </w:r>
      </w:ins>
      <w:ins w:id="796" w:author="小峰" w:date="2024-05-11T20:01:00Z">
        <w:r>
          <w:rPr/>
          <w:instrText xml:space="preserve"> HYPERLINK \l _Toc5764 </w:instrText>
        </w:r>
      </w:ins>
      <w:ins w:id="797" w:author="小峰" w:date="2024-05-11T20:01:00Z">
        <w:r>
          <w:rPr/>
          <w:fldChar w:fldCharType="separate"/>
        </w:r>
      </w:ins>
      <w:ins w:id="798" w:author="小峰" w:date="2024-05-11T20:01:00Z">
        <w:r>
          <w:rPr>
            <w:rFonts w:hint="eastAsia"/>
          </w:rPr>
          <w:t>第6章 简易智能手环实现效果及验证</w:t>
        </w:r>
      </w:ins>
      <w:ins w:id="799" w:author="小峰" w:date="2024-05-11T20:01:00Z">
        <w:r>
          <w:rPr/>
          <w:tab/>
        </w:r>
      </w:ins>
      <w:ins w:id="800" w:author="小峰" w:date="2024-05-11T20:01:00Z">
        <w:r>
          <w:rPr/>
          <w:fldChar w:fldCharType="begin"/>
        </w:r>
      </w:ins>
      <w:ins w:id="801" w:author="小峰" w:date="2024-05-11T20:01:00Z">
        <w:r>
          <w:rPr/>
          <w:instrText xml:space="preserve"> PAGEREF _Toc5764 \h </w:instrText>
        </w:r>
      </w:ins>
      <w:ins w:id="802" w:author="小峰" w:date="2024-05-11T20:01:00Z">
        <w:r>
          <w:rPr/>
          <w:fldChar w:fldCharType="separate"/>
        </w:r>
      </w:ins>
      <w:ins w:id="803" w:author="小峰" w:date="2024-05-11T20:01:00Z">
        <w:r>
          <w:rPr/>
          <w:t>20</w:t>
        </w:r>
      </w:ins>
      <w:ins w:id="804" w:author="小峰" w:date="2024-05-11T20:01:00Z">
        <w:r>
          <w:rPr/>
          <w:fldChar w:fldCharType="end"/>
        </w:r>
      </w:ins>
      <w:ins w:id="805" w:author="小峰" w:date="2024-05-11T20:01:00Z">
        <w:r>
          <w:rPr/>
          <w:fldChar w:fldCharType="end"/>
        </w:r>
      </w:ins>
    </w:p>
    <w:p>
      <w:pPr>
        <w:pStyle w:val="13"/>
        <w:tabs>
          <w:tab w:val="right" w:leader="dot" w:pos="8957"/>
        </w:tabs>
        <w:rPr>
          <w:ins w:id="806" w:author="小峰" w:date="2024-05-11T20:01:00Z"/>
        </w:rPr>
      </w:pPr>
      <w:ins w:id="807" w:author="小峰" w:date="2024-05-11T20:01:00Z">
        <w:r>
          <w:rPr/>
          <w:fldChar w:fldCharType="begin"/>
        </w:r>
      </w:ins>
      <w:ins w:id="808" w:author="小峰" w:date="2024-05-11T20:01:00Z">
        <w:r>
          <w:rPr/>
          <w:instrText xml:space="preserve"> HYPERLINK \l _Toc6185 </w:instrText>
        </w:r>
      </w:ins>
      <w:ins w:id="809" w:author="小峰" w:date="2024-05-11T20:01:00Z">
        <w:r>
          <w:rPr/>
          <w:fldChar w:fldCharType="separate"/>
        </w:r>
      </w:ins>
      <w:ins w:id="810" w:author="小峰" w:date="2024-05-11T20:01:00Z">
        <w:r>
          <w:rPr>
            <w:rFonts w:hint="eastAsia"/>
          </w:rPr>
          <w:t>第7章 总结与期望</w:t>
        </w:r>
      </w:ins>
      <w:ins w:id="811" w:author="小峰" w:date="2024-05-11T20:01:00Z">
        <w:r>
          <w:rPr/>
          <w:tab/>
        </w:r>
      </w:ins>
      <w:ins w:id="812" w:author="小峰" w:date="2024-05-11T20:01:00Z">
        <w:r>
          <w:rPr/>
          <w:fldChar w:fldCharType="begin"/>
        </w:r>
      </w:ins>
      <w:ins w:id="813" w:author="小峰" w:date="2024-05-11T20:01:00Z">
        <w:r>
          <w:rPr/>
          <w:instrText xml:space="preserve"> PAGEREF _Toc6185 \h </w:instrText>
        </w:r>
      </w:ins>
      <w:ins w:id="814" w:author="小峰" w:date="2024-05-11T20:01:00Z">
        <w:r>
          <w:rPr/>
          <w:fldChar w:fldCharType="separate"/>
        </w:r>
      </w:ins>
      <w:ins w:id="815" w:author="小峰" w:date="2024-05-11T20:01:00Z">
        <w:r>
          <w:rPr/>
          <w:t>20</w:t>
        </w:r>
      </w:ins>
      <w:ins w:id="816" w:author="小峰" w:date="2024-05-11T20:01:00Z">
        <w:r>
          <w:rPr/>
          <w:fldChar w:fldCharType="end"/>
        </w:r>
      </w:ins>
      <w:ins w:id="817" w:author="小峰" w:date="2024-05-11T20:01:00Z">
        <w:r>
          <w:rPr/>
          <w:fldChar w:fldCharType="end"/>
        </w:r>
      </w:ins>
    </w:p>
    <w:p>
      <w:pPr>
        <w:pStyle w:val="13"/>
        <w:tabs>
          <w:tab w:val="right" w:leader="dot" w:pos="8957"/>
        </w:tabs>
        <w:rPr>
          <w:ins w:id="818" w:author="小峰" w:date="2024-05-11T20:01:00Z"/>
        </w:rPr>
      </w:pPr>
      <w:ins w:id="819" w:author="小峰" w:date="2024-05-11T20:01:00Z">
        <w:r>
          <w:rPr/>
          <w:fldChar w:fldCharType="begin"/>
        </w:r>
      </w:ins>
      <w:ins w:id="820" w:author="小峰" w:date="2024-05-11T20:01:00Z">
        <w:r>
          <w:rPr/>
          <w:instrText xml:space="preserve"> HYPERLINK \l _Toc2907 </w:instrText>
        </w:r>
      </w:ins>
      <w:ins w:id="821" w:author="小峰" w:date="2024-05-11T20:01:00Z">
        <w:r>
          <w:rPr/>
          <w:fldChar w:fldCharType="separate"/>
        </w:r>
      </w:ins>
      <w:ins w:id="822" w:author="小峰" w:date="2024-05-11T20:01:00Z">
        <w:r>
          <w:rPr>
            <w:rFonts w:hint="eastAsia"/>
          </w:rPr>
          <w:t>致谢</w:t>
        </w:r>
      </w:ins>
      <w:ins w:id="823" w:author="小峰" w:date="2024-05-11T20:01:00Z">
        <w:r>
          <w:rPr/>
          <w:tab/>
        </w:r>
      </w:ins>
      <w:ins w:id="824" w:author="小峰" w:date="2024-05-11T20:01:00Z">
        <w:r>
          <w:rPr/>
          <w:fldChar w:fldCharType="begin"/>
        </w:r>
      </w:ins>
      <w:ins w:id="825" w:author="小峰" w:date="2024-05-11T20:01:00Z">
        <w:r>
          <w:rPr/>
          <w:instrText xml:space="preserve"> PAGEREF _Toc2907 \h </w:instrText>
        </w:r>
      </w:ins>
      <w:ins w:id="826" w:author="小峰" w:date="2024-05-11T20:01:00Z">
        <w:r>
          <w:rPr/>
          <w:fldChar w:fldCharType="separate"/>
        </w:r>
      </w:ins>
      <w:ins w:id="827" w:author="小峰" w:date="2024-05-11T20:01:00Z">
        <w:r>
          <w:rPr/>
          <w:t>21</w:t>
        </w:r>
      </w:ins>
      <w:ins w:id="828" w:author="小峰" w:date="2024-05-11T20:01:00Z">
        <w:r>
          <w:rPr/>
          <w:fldChar w:fldCharType="end"/>
        </w:r>
      </w:ins>
      <w:ins w:id="829" w:author="小峰" w:date="2024-05-11T20:01:00Z">
        <w:r>
          <w:rPr/>
          <w:fldChar w:fldCharType="end"/>
        </w:r>
      </w:ins>
    </w:p>
    <w:p>
      <w:pPr>
        <w:pStyle w:val="13"/>
        <w:tabs>
          <w:tab w:val="right" w:leader="dot" w:pos="8957"/>
        </w:tabs>
        <w:rPr>
          <w:ins w:id="830" w:author="小峰" w:date="2024-05-11T20:01:00Z"/>
        </w:rPr>
      </w:pPr>
      <w:ins w:id="831" w:author="小峰" w:date="2024-05-11T20:01:00Z">
        <w:r>
          <w:rPr/>
          <w:fldChar w:fldCharType="begin"/>
        </w:r>
      </w:ins>
      <w:ins w:id="832" w:author="小峰" w:date="2024-05-11T20:01:00Z">
        <w:r>
          <w:rPr/>
          <w:instrText xml:space="preserve"> HYPERLINK \l _Toc21460 </w:instrText>
        </w:r>
      </w:ins>
      <w:ins w:id="833" w:author="小峰" w:date="2024-05-11T20:01:00Z">
        <w:r>
          <w:rPr/>
          <w:fldChar w:fldCharType="separate"/>
        </w:r>
      </w:ins>
      <w:ins w:id="834" w:author="小峰" w:date="2024-05-11T20:01:00Z">
        <w:r>
          <w:rPr>
            <w:rFonts w:hint="eastAsia"/>
          </w:rPr>
          <w:t>参考文献</w:t>
        </w:r>
      </w:ins>
      <w:ins w:id="835" w:author="小峰" w:date="2024-05-11T20:01:00Z">
        <w:r>
          <w:rPr/>
          <w:tab/>
        </w:r>
      </w:ins>
      <w:ins w:id="836" w:author="小峰" w:date="2024-05-11T20:01:00Z">
        <w:r>
          <w:rPr/>
          <w:fldChar w:fldCharType="begin"/>
        </w:r>
      </w:ins>
      <w:ins w:id="837" w:author="小峰" w:date="2024-05-11T20:01:00Z">
        <w:r>
          <w:rPr/>
          <w:instrText xml:space="preserve"> PAGEREF _Toc21460 \h </w:instrText>
        </w:r>
      </w:ins>
      <w:ins w:id="838" w:author="小峰" w:date="2024-05-11T20:01:00Z">
        <w:r>
          <w:rPr/>
          <w:fldChar w:fldCharType="separate"/>
        </w:r>
      </w:ins>
      <w:ins w:id="839" w:author="小峰" w:date="2024-05-11T20:01:00Z">
        <w:r>
          <w:rPr/>
          <w:t>21</w:t>
        </w:r>
      </w:ins>
      <w:ins w:id="840" w:author="小峰" w:date="2024-05-11T20:01:00Z">
        <w:r>
          <w:rPr/>
          <w:fldChar w:fldCharType="end"/>
        </w:r>
      </w:ins>
      <w:ins w:id="841" w:author="小峰" w:date="2024-05-11T20:01:00Z">
        <w:r>
          <w:rPr/>
          <w:fldChar w:fldCharType="end"/>
        </w:r>
      </w:ins>
    </w:p>
    <w:p>
      <w:pPr>
        <w:pStyle w:val="13"/>
        <w:tabs>
          <w:tab w:val="right" w:leader="dot" w:pos="8957"/>
        </w:tabs>
        <w:rPr>
          <w:ins w:id="842" w:author="小峰" w:date="2024-05-11T20:01:00Z"/>
        </w:rPr>
      </w:pPr>
      <w:ins w:id="843" w:author="小峰" w:date="2024-05-11T20:01:00Z">
        <w:r>
          <w:rPr/>
          <w:fldChar w:fldCharType="begin"/>
        </w:r>
      </w:ins>
      <w:ins w:id="844" w:author="小峰" w:date="2024-05-11T20:01:00Z">
        <w:r>
          <w:rPr/>
          <w:instrText xml:space="preserve"> HYPERLINK \l _Toc13545 </w:instrText>
        </w:r>
      </w:ins>
      <w:ins w:id="845" w:author="小峰" w:date="2024-05-11T20:01:00Z">
        <w:r>
          <w:rPr/>
          <w:fldChar w:fldCharType="separate"/>
        </w:r>
      </w:ins>
      <w:ins w:id="846" w:author="小峰" w:date="2024-05-11T20:01:00Z">
        <w:r>
          <w:rPr>
            <w:rFonts w:hint="eastAsia"/>
          </w:rPr>
          <w:t>附录A</w:t>
        </w:r>
      </w:ins>
      <w:ins w:id="847" w:author="小峰" w:date="2024-05-11T20:01:00Z">
        <w:r>
          <w:rPr/>
          <w:tab/>
        </w:r>
      </w:ins>
      <w:ins w:id="848" w:author="小峰" w:date="2024-05-11T20:01:00Z">
        <w:r>
          <w:rPr/>
          <w:fldChar w:fldCharType="begin"/>
        </w:r>
      </w:ins>
      <w:ins w:id="849" w:author="小峰" w:date="2024-05-11T20:01:00Z">
        <w:r>
          <w:rPr/>
          <w:instrText xml:space="preserve"> PAGEREF _Toc13545 \h </w:instrText>
        </w:r>
      </w:ins>
      <w:ins w:id="850" w:author="小峰" w:date="2024-05-11T20:01:00Z">
        <w:r>
          <w:rPr/>
          <w:fldChar w:fldCharType="separate"/>
        </w:r>
      </w:ins>
      <w:ins w:id="851" w:author="小峰" w:date="2024-05-11T20:01:00Z">
        <w:r>
          <w:rPr/>
          <w:t>21</w:t>
        </w:r>
      </w:ins>
      <w:ins w:id="852" w:author="小峰" w:date="2024-05-11T20:01:00Z">
        <w:r>
          <w:rPr/>
          <w:fldChar w:fldCharType="end"/>
        </w:r>
      </w:ins>
      <w:ins w:id="853" w:author="小峰" w:date="2024-05-11T20:01:00Z">
        <w:r>
          <w:rPr/>
          <w:fldChar w:fldCharType="end"/>
        </w:r>
      </w:ins>
    </w:p>
    <w:p>
      <w:pPr>
        <w:pStyle w:val="13"/>
        <w:tabs>
          <w:tab w:val="right" w:leader="dot" w:pos="8957"/>
        </w:tabs>
        <w:rPr>
          <w:ins w:id="854" w:author="小峰" w:date="2024-05-11T20:01:00Z"/>
        </w:rPr>
      </w:pPr>
      <w:ins w:id="855" w:author="小峰" w:date="2024-05-11T20:01:00Z">
        <w:r>
          <w:rPr/>
          <w:fldChar w:fldCharType="begin"/>
        </w:r>
      </w:ins>
      <w:ins w:id="856" w:author="小峰" w:date="2024-05-11T20:01:00Z">
        <w:r>
          <w:rPr/>
          <w:instrText xml:space="preserve"> HYPERLINK \l _Toc16415 </w:instrText>
        </w:r>
      </w:ins>
      <w:ins w:id="857" w:author="小峰" w:date="2024-05-11T20:01:00Z">
        <w:r>
          <w:rPr/>
          <w:fldChar w:fldCharType="separate"/>
        </w:r>
      </w:ins>
      <w:ins w:id="858" w:author="小峰" w:date="2024-05-11T20:01:00Z">
        <w:r>
          <w:rPr>
            <w:rFonts w:hint="eastAsia"/>
          </w:rPr>
          <w:t>附录B</w:t>
        </w:r>
      </w:ins>
      <w:ins w:id="859" w:author="小峰" w:date="2024-05-11T20:01:00Z">
        <w:r>
          <w:rPr/>
          <w:tab/>
        </w:r>
      </w:ins>
      <w:ins w:id="860" w:author="小峰" w:date="2024-05-11T20:01:00Z">
        <w:r>
          <w:rPr/>
          <w:fldChar w:fldCharType="begin"/>
        </w:r>
      </w:ins>
      <w:ins w:id="861" w:author="小峰" w:date="2024-05-11T20:01:00Z">
        <w:r>
          <w:rPr/>
          <w:instrText xml:space="preserve"> PAGEREF _Toc16415 \h </w:instrText>
        </w:r>
      </w:ins>
      <w:ins w:id="862" w:author="小峰" w:date="2024-05-11T20:01:00Z">
        <w:r>
          <w:rPr/>
          <w:fldChar w:fldCharType="separate"/>
        </w:r>
      </w:ins>
      <w:ins w:id="863" w:author="小峰" w:date="2024-05-11T20:01:00Z">
        <w:r>
          <w:rPr/>
          <w:t>21</w:t>
        </w:r>
      </w:ins>
      <w:ins w:id="864" w:author="小峰" w:date="2024-05-11T20:01:00Z">
        <w:r>
          <w:rPr/>
          <w:fldChar w:fldCharType="end"/>
        </w:r>
      </w:ins>
      <w:ins w:id="865" w:author="小峰" w:date="2024-05-11T20:01:00Z">
        <w:r>
          <w:rPr/>
          <w:fldChar w:fldCharType="end"/>
        </w:r>
      </w:ins>
    </w:p>
    <w:p>
      <w:pPr>
        <w:sectPr>
          <w:pgSz w:w="11906" w:h="16838"/>
          <w:pgMar w:top="1418" w:right="1191" w:bottom="1191" w:left="1191" w:header="1418" w:footer="1134" w:gutter="567"/>
          <w:pgNumType w:fmt="upperRoman"/>
          <w:cols w:space="720" w:num="1"/>
          <w:docGrid w:linePitch="326" w:charSpace="-2048"/>
        </w:sectPr>
      </w:pPr>
      <w:r>
        <w:fldChar w:fldCharType="end"/>
      </w:r>
    </w:p>
    <w:p>
      <w:pPr>
        <w:pStyle w:val="15"/>
        <w:tabs>
          <w:tab w:val="right" w:leader="dot" w:pos="8957"/>
          <w:tab w:val="clear" w:pos="377"/>
        </w:tabs>
        <w:ind w:left="960" w:hanging="480"/>
        <w:rPr>
          <w:del w:id="866" w:author="小峰" w:date="2024-05-11T20:02:00Z"/>
        </w:rPr>
      </w:pPr>
      <w:r>
        <w:fldChar w:fldCharType="begin"/>
      </w:r>
      <w:r>
        <w:instrText xml:space="preserve">TOC \t "毕设图1" \h \c</w:instrText>
      </w:r>
      <w:r>
        <w:fldChar w:fldCharType="separate"/>
      </w:r>
      <w:del w:id="867" w:author="小峰" w:date="2024-05-11T20:02:00Z">
        <w:r>
          <w:rPr/>
          <w:fldChar w:fldCharType="begin"/>
        </w:r>
      </w:del>
      <w:del w:id="868" w:author="小峰" w:date="2024-05-11T20:02:00Z">
        <w:r>
          <w:rPr/>
          <w:delInstrText xml:space="preserve"> HYPERLINK \l _Toc4866 </w:delInstrText>
        </w:r>
      </w:del>
      <w:del w:id="869" w:author="小峰" w:date="2024-05-11T20:02:00Z">
        <w:r>
          <w:rPr/>
          <w:fldChar w:fldCharType="separate"/>
        </w:r>
      </w:del>
      <w:del w:id="870" w:author="小峰" w:date="2024-05-11T20:02:00Z">
        <w:r>
          <w:rPr>
            <w:rFonts w:hint="eastAsia"/>
          </w:rPr>
          <w:delText>图2.2手环硬件架构图</w:delText>
        </w:r>
      </w:del>
      <w:del w:id="871" w:author="小峰" w:date="2024-05-11T20:02:00Z">
        <w:r>
          <w:rPr/>
          <w:tab/>
        </w:r>
      </w:del>
      <w:del w:id="872" w:author="小峰" w:date="2024-05-11T20:02:00Z">
        <w:r>
          <w:rPr/>
          <w:fldChar w:fldCharType="begin"/>
        </w:r>
      </w:del>
      <w:del w:id="873" w:author="小峰" w:date="2024-05-11T20:02:00Z">
        <w:r>
          <w:rPr/>
          <w:delInstrText xml:space="preserve"> PAGEREF _Toc4866 \h </w:delInstrText>
        </w:r>
      </w:del>
      <w:del w:id="874" w:author="小峰" w:date="2024-05-11T20:02:00Z">
        <w:r>
          <w:rPr/>
          <w:fldChar w:fldCharType="separate"/>
        </w:r>
      </w:del>
      <w:del w:id="875" w:author="小峰" w:date="2024-05-11T20:02:00Z">
        <w:r>
          <w:rPr/>
          <w:delText>3</w:delText>
        </w:r>
      </w:del>
      <w:del w:id="876" w:author="小峰" w:date="2024-05-11T20:02:00Z">
        <w:r>
          <w:rPr/>
          <w:fldChar w:fldCharType="end"/>
        </w:r>
      </w:del>
      <w:del w:id="877" w:author="小峰" w:date="2024-05-11T20:02:00Z">
        <w:r>
          <w:rPr/>
          <w:fldChar w:fldCharType="end"/>
        </w:r>
      </w:del>
    </w:p>
    <w:p>
      <w:pPr>
        <w:pStyle w:val="15"/>
        <w:tabs>
          <w:tab w:val="right" w:leader="dot" w:pos="8957"/>
          <w:tab w:val="clear" w:pos="377"/>
        </w:tabs>
        <w:ind w:left="960" w:hanging="480"/>
        <w:rPr>
          <w:del w:id="878" w:author="小峰" w:date="2024-05-11T20:02:00Z"/>
        </w:rPr>
      </w:pPr>
      <w:del w:id="879" w:author="小峰" w:date="2024-05-11T20:02:00Z">
        <w:r>
          <w:rPr/>
          <w:fldChar w:fldCharType="begin"/>
        </w:r>
      </w:del>
      <w:del w:id="880" w:author="小峰" w:date="2024-05-11T20:02:00Z">
        <w:r>
          <w:rPr/>
          <w:delInstrText xml:space="preserve"> HYPERLINK \l _Toc28527 </w:delInstrText>
        </w:r>
      </w:del>
      <w:del w:id="881" w:author="小峰" w:date="2024-05-11T20:02:00Z">
        <w:r>
          <w:rPr/>
          <w:fldChar w:fldCharType="separate"/>
        </w:r>
      </w:del>
      <w:del w:id="882" w:author="小峰" w:date="2024-05-11T20:02:00Z">
        <w:r>
          <w:rPr>
            <w:rFonts w:hint="eastAsia"/>
          </w:rPr>
          <w:delText>图2.3手工焊锡和万能板</w:delText>
        </w:r>
      </w:del>
      <w:del w:id="883" w:author="小峰" w:date="2024-05-11T20:02:00Z">
        <w:r>
          <w:rPr/>
          <w:tab/>
        </w:r>
      </w:del>
      <w:del w:id="884" w:author="小峰" w:date="2024-05-11T20:02:00Z">
        <w:r>
          <w:rPr/>
          <w:fldChar w:fldCharType="begin"/>
        </w:r>
      </w:del>
      <w:del w:id="885" w:author="小峰" w:date="2024-05-11T20:02:00Z">
        <w:r>
          <w:rPr/>
          <w:delInstrText xml:space="preserve"> PAGEREF _Toc28527 \h </w:delInstrText>
        </w:r>
      </w:del>
      <w:del w:id="886" w:author="小峰" w:date="2024-05-11T20:02:00Z">
        <w:r>
          <w:rPr/>
          <w:fldChar w:fldCharType="separate"/>
        </w:r>
      </w:del>
      <w:del w:id="887" w:author="小峰" w:date="2024-05-11T20:02:00Z">
        <w:r>
          <w:rPr/>
          <w:delText>4</w:delText>
        </w:r>
      </w:del>
      <w:del w:id="888" w:author="小峰" w:date="2024-05-11T20:02:00Z">
        <w:r>
          <w:rPr/>
          <w:fldChar w:fldCharType="end"/>
        </w:r>
      </w:del>
      <w:del w:id="889" w:author="小峰" w:date="2024-05-11T20:02:00Z">
        <w:r>
          <w:rPr/>
          <w:fldChar w:fldCharType="end"/>
        </w:r>
      </w:del>
    </w:p>
    <w:p>
      <w:pPr>
        <w:pStyle w:val="15"/>
        <w:tabs>
          <w:tab w:val="right" w:leader="dot" w:pos="8957"/>
          <w:tab w:val="clear" w:pos="377"/>
        </w:tabs>
        <w:ind w:left="960" w:hanging="480"/>
        <w:rPr>
          <w:del w:id="890" w:author="小峰" w:date="2024-05-11T20:02:00Z"/>
        </w:rPr>
      </w:pPr>
      <w:del w:id="891" w:author="小峰" w:date="2024-05-11T20:02:00Z">
        <w:r>
          <w:rPr/>
          <w:fldChar w:fldCharType="begin"/>
        </w:r>
      </w:del>
      <w:del w:id="892" w:author="小峰" w:date="2024-05-11T20:02:00Z">
        <w:r>
          <w:rPr/>
          <w:delInstrText xml:space="preserve"> HYPERLINK \l _Toc18053 </w:delInstrText>
        </w:r>
      </w:del>
      <w:del w:id="893" w:author="小峰" w:date="2024-05-11T20:02:00Z">
        <w:r>
          <w:rPr/>
          <w:fldChar w:fldCharType="separate"/>
        </w:r>
      </w:del>
      <w:del w:id="894" w:author="小峰" w:date="2024-05-11T20:02:00Z">
        <w:r>
          <w:rPr>
            <w:rFonts w:hint="eastAsia"/>
          </w:rPr>
          <w:delText>图2.4杜邦线和面包板</w:delText>
        </w:r>
      </w:del>
      <w:del w:id="895" w:author="小峰" w:date="2024-05-11T20:02:00Z">
        <w:r>
          <w:rPr/>
          <w:tab/>
        </w:r>
      </w:del>
      <w:del w:id="896" w:author="小峰" w:date="2024-05-11T20:02:00Z">
        <w:r>
          <w:rPr/>
          <w:fldChar w:fldCharType="begin"/>
        </w:r>
      </w:del>
      <w:del w:id="897" w:author="小峰" w:date="2024-05-11T20:02:00Z">
        <w:r>
          <w:rPr/>
          <w:delInstrText xml:space="preserve"> PAGEREF _Toc18053 \h </w:delInstrText>
        </w:r>
      </w:del>
      <w:del w:id="898" w:author="小峰" w:date="2024-05-11T20:02:00Z">
        <w:r>
          <w:rPr/>
          <w:fldChar w:fldCharType="separate"/>
        </w:r>
      </w:del>
      <w:del w:id="899" w:author="小峰" w:date="2024-05-11T20:02:00Z">
        <w:r>
          <w:rPr/>
          <w:delText>4</w:delText>
        </w:r>
      </w:del>
      <w:del w:id="900" w:author="小峰" w:date="2024-05-11T20:02:00Z">
        <w:r>
          <w:rPr/>
          <w:fldChar w:fldCharType="end"/>
        </w:r>
      </w:del>
      <w:del w:id="901" w:author="小峰" w:date="2024-05-11T20:02:00Z">
        <w:r>
          <w:rPr/>
          <w:fldChar w:fldCharType="end"/>
        </w:r>
      </w:del>
    </w:p>
    <w:p>
      <w:pPr>
        <w:pStyle w:val="15"/>
        <w:tabs>
          <w:tab w:val="right" w:leader="dot" w:pos="8957"/>
          <w:tab w:val="clear" w:pos="377"/>
        </w:tabs>
        <w:ind w:left="960" w:hanging="480"/>
        <w:rPr>
          <w:del w:id="902" w:author="小峰" w:date="2024-05-11T20:02:00Z"/>
        </w:rPr>
      </w:pPr>
      <w:del w:id="903" w:author="小峰" w:date="2024-05-11T20:02:00Z">
        <w:r>
          <w:rPr/>
          <w:fldChar w:fldCharType="begin"/>
        </w:r>
      </w:del>
      <w:del w:id="904" w:author="小峰" w:date="2024-05-11T20:02:00Z">
        <w:r>
          <w:rPr/>
          <w:delInstrText xml:space="preserve"> HYPERLINK \l _Toc27037 </w:delInstrText>
        </w:r>
      </w:del>
      <w:del w:id="905" w:author="小峰" w:date="2024-05-11T20:02:00Z">
        <w:r>
          <w:rPr/>
          <w:fldChar w:fldCharType="separate"/>
        </w:r>
      </w:del>
      <w:del w:id="906" w:author="小峰" w:date="2024-05-11T20:02:00Z">
        <w:r>
          <w:rPr>
            <w:rFonts w:hint="eastAsia"/>
          </w:rPr>
          <w:delText>图2.5 PCB设计</w:delText>
        </w:r>
      </w:del>
      <w:del w:id="907" w:author="小峰" w:date="2024-05-11T20:02:00Z">
        <w:r>
          <w:rPr/>
          <w:tab/>
        </w:r>
      </w:del>
      <w:del w:id="908" w:author="小峰" w:date="2024-05-11T20:02:00Z">
        <w:r>
          <w:rPr/>
          <w:fldChar w:fldCharType="begin"/>
        </w:r>
      </w:del>
      <w:del w:id="909" w:author="小峰" w:date="2024-05-11T20:02:00Z">
        <w:r>
          <w:rPr/>
          <w:delInstrText xml:space="preserve"> PAGEREF _Toc27037 \h </w:delInstrText>
        </w:r>
      </w:del>
      <w:del w:id="910" w:author="小峰" w:date="2024-05-11T20:02:00Z">
        <w:r>
          <w:rPr/>
          <w:fldChar w:fldCharType="separate"/>
        </w:r>
      </w:del>
      <w:del w:id="911" w:author="小峰" w:date="2024-05-11T20:02:00Z">
        <w:r>
          <w:rPr/>
          <w:delText>5</w:delText>
        </w:r>
      </w:del>
      <w:del w:id="912" w:author="小峰" w:date="2024-05-11T20:02:00Z">
        <w:r>
          <w:rPr/>
          <w:fldChar w:fldCharType="end"/>
        </w:r>
      </w:del>
      <w:del w:id="913" w:author="小峰" w:date="2024-05-11T20:02:00Z">
        <w:r>
          <w:rPr/>
          <w:fldChar w:fldCharType="end"/>
        </w:r>
      </w:del>
    </w:p>
    <w:p>
      <w:pPr>
        <w:pStyle w:val="15"/>
        <w:tabs>
          <w:tab w:val="right" w:leader="dot" w:pos="8957"/>
          <w:tab w:val="clear" w:pos="377"/>
        </w:tabs>
        <w:ind w:left="960" w:hanging="480"/>
        <w:rPr>
          <w:del w:id="914" w:author="小峰" w:date="2024-05-11T20:02:00Z"/>
        </w:rPr>
      </w:pPr>
      <w:del w:id="915" w:author="小峰" w:date="2024-05-11T20:02:00Z">
        <w:r>
          <w:rPr/>
          <w:fldChar w:fldCharType="begin"/>
        </w:r>
      </w:del>
      <w:del w:id="916" w:author="小峰" w:date="2024-05-11T20:02:00Z">
        <w:r>
          <w:rPr/>
          <w:delInstrText xml:space="preserve"> HYPERLINK \l _Toc32503 </w:delInstrText>
        </w:r>
      </w:del>
      <w:del w:id="917" w:author="小峰" w:date="2024-05-11T20:02:00Z">
        <w:r>
          <w:rPr/>
          <w:fldChar w:fldCharType="separate"/>
        </w:r>
      </w:del>
      <w:del w:id="918" w:author="小峰" w:date="2024-05-11T20:02:00Z">
        <w:r>
          <w:rPr>
            <w:rFonts w:hint="eastAsia"/>
          </w:rPr>
          <w:delText xml:space="preserve">图3.2 </w:delText>
        </w:r>
      </w:del>
      <w:del w:id="919" w:author="小峰" w:date="2024-05-11T20:02:00Z">
        <w:r>
          <w:rPr/>
          <w:delText>STM32F103C8T6</w:delText>
        </w:r>
      </w:del>
      <w:del w:id="920" w:author="小峰" w:date="2024-05-11T20:02:00Z">
        <w:r>
          <w:rPr>
            <w:rFonts w:hint="eastAsia"/>
          </w:rPr>
          <w:delText>实物图</w:delText>
        </w:r>
      </w:del>
      <w:del w:id="921" w:author="小峰" w:date="2024-05-11T20:02:00Z">
        <w:r>
          <w:rPr/>
          <w:tab/>
        </w:r>
      </w:del>
      <w:del w:id="922" w:author="小峰" w:date="2024-05-11T20:02:00Z">
        <w:r>
          <w:rPr/>
          <w:fldChar w:fldCharType="begin"/>
        </w:r>
      </w:del>
      <w:del w:id="923" w:author="小峰" w:date="2024-05-11T20:02:00Z">
        <w:r>
          <w:rPr/>
          <w:delInstrText xml:space="preserve"> PAGEREF _Toc32503 \h </w:delInstrText>
        </w:r>
      </w:del>
      <w:del w:id="924" w:author="小峰" w:date="2024-05-11T20:02:00Z">
        <w:r>
          <w:rPr/>
          <w:fldChar w:fldCharType="separate"/>
        </w:r>
      </w:del>
      <w:del w:id="925" w:author="小峰" w:date="2024-05-11T20:02:00Z">
        <w:r>
          <w:rPr/>
          <w:delText>6</w:delText>
        </w:r>
      </w:del>
      <w:del w:id="926" w:author="小峰" w:date="2024-05-11T20:02:00Z">
        <w:r>
          <w:rPr/>
          <w:fldChar w:fldCharType="end"/>
        </w:r>
      </w:del>
      <w:del w:id="927" w:author="小峰" w:date="2024-05-11T20:02:00Z">
        <w:r>
          <w:rPr/>
          <w:fldChar w:fldCharType="end"/>
        </w:r>
      </w:del>
    </w:p>
    <w:p>
      <w:pPr>
        <w:pStyle w:val="15"/>
        <w:tabs>
          <w:tab w:val="right" w:leader="dot" w:pos="8957"/>
          <w:tab w:val="clear" w:pos="377"/>
        </w:tabs>
        <w:ind w:left="960" w:hanging="480"/>
        <w:rPr>
          <w:del w:id="928" w:author="小峰" w:date="2024-05-11T20:02:00Z"/>
        </w:rPr>
      </w:pPr>
      <w:del w:id="929" w:author="小峰" w:date="2024-05-11T20:02:00Z">
        <w:r>
          <w:rPr/>
          <w:fldChar w:fldCharType="begin"/>
        </w:r>
      </w:del>
      <w:del w:id="930" w:author="小峰" w:date="2024-05-11T20:02:00Z">
        <w:r>
          <w:rPr/>
          <w:delInstrText xml:space="preserve"> HYPERLINK \l _Toc7157 </w:delInstrText>
        </w:r>
      </w:del>
      <w:del w:id="931" w:author="小峰" w:date="2024-05-11T20:02:00Z">
        <w:r>
          <w:rPr/>
          <w:fldChar w:fldCharType="separate"/>
        </w:r>
      </w:del>
      <w:del w:id="932" w:author="小峰" w:date="2024-05-11T20:02:00Z">
        <w:r>
          <w:rPr>
            <w:rFonts w:hint="eastAsia"/>
          </w:rPr>
          <w:delText>图3.3片上资源和外设</w:delText>
        </w:r>
      </w:del>
      <w:del w:id="933" w:author="小峰" w:date="2024-05-11T20:02:00Z">
        <w:r>
          <w:rPr/>
          <w:tab/>
        </w:r>
      </w:del>
      <w:del w:id="934" w:author="小峰" w:date="2024-05-11T20:02:00Z">
        <w:r>
          <w:rPr/>
          <w:fldChar w:fldCharType="begin"/>
        </w:r>
      </w:del>
      <w:del w:id="935" w:author="小峰" w:date="2024-05-11T20:02:00Z">
        <w:r>
          <w:rPr/>
          <w:delInstrText xml:space="preserve"> PAGEREF _Toc7157 \h </w:delInstrText>
        </w:r>
      </w:del>
      <w:del w:id="936" w:author="小峰" w:date="2024-05-11T20:02:00Z">
        <w:r>
          <w:rPr/>
          <w:fldChar w:fldCharType="separate"/>
        </w:r>
      </w:del>
      <w:del w:id="937" w:author="小峰" w:date="2024-05-11T20:02:00Z">
        <w:r>
          <w:rPr/>
          <w:delText>7</w:delText>
        </w:r>
      </w:del>
      <w:del w:id="938" w:author="小峰" w:date="2024-05-11T20:02:00Z">
        <w:r>
          <w:rPr/>
          <w:fldChar w:fldCharType="end"/>
        </w:r>
      </w:del>
      <w:del w:id="939" w:author="小峰" w:date="2024-05-11T20:02:00Z">
        <w:r>
          <w:rPr/>
          <w:fldChar w:fldCharType="end"/>
        </w:r>
      </w:del>
    </w:p>
    <w:p>
      <w:pPr>
        <w:pStyle w:val="15"/>
        <w:tabs>
          <w:tab w:val="right" w:leader="dot" w:pos="8957"/>
          <w:tab w:val="clear" w:pos="377"/>
        </w:tabs>
        <w:ind w:left="960" w:hanging="480"/>
        <w:rPr>
          <w:ins w:id="940" w:author="小峰" w:date="2024-05-11T20:02:00Z"/>
        </w:rPr>
      </w:pPr>
      <w:ins w:id="941" w:author="小峰" w:date="2024-05-11T20:02:00Z">
        <w:r>
          <w:rPr/>
          <w:fldChar w:fldCharType="begin"/>
        </w:r>
      </w:ins>
      <w:ins w:id="942" w:author="小峰" w:date="2024-05-11T20:02:00Z">
        <w:r>
          <w:rPr/>
          <w:instrText xml:space="preserve"> HYPERLINK \l _Toc3706 </w:instrText>
        </w:r>
      </w:ins>
      <w:ins w:id="943" w:author="小峰" w:date="2024-05-11T20:02:00Z">
        <w:r>
          <w:rPr/>
          <w:fldChar w:fldCharType="separate"/>
        </w:r>
      </w:ins>
      <w:ins w:id="944" w:author="小峰" w:date="2024-05-11T20:02:00Z">
        <w:r>
          <w:rPr>
            <w:rFonts w:hint="eastAsia"/>
          </w:rPr>
          <w:t>图2.2  手环硬件架构图</w:t>
        </w:r>
      </w:ins>
      <w:ins w:id="945" w:author="小峰" w:date="2024-05-11T20:02:00Z">
        <w:r>
          <w:rPr/>
          <w:tab/>
        </w:r>
      </w:ins>
      <w:ins w:id="946" w:author="小峰" w:date="2024-05-11T20:02:00Z">
        <w:r>
          <w:rPr/>
          <w:fldChar w:fldCharType="begin"/>
        </w:r>
      </w:ins>
      <w:ins w:id="947" w:author="小峰" w:date="2024-05-11T20:02:00Z">
        <w:r>
          <w:rPr/>
          <w:instrText xml:space="preserve"> PAGEREF _Toc3706 \h </w:instrText>
        </w:r>
      </w:ins>
      <w:ins w:id="948" w:author="小峰" w:date="2024-05-11T20:02:00Z">
        <w:r>
          <w:rPr/>
          <w:fldChar w:fldCharType="separate"/>
        </w:r>
      </w:ins>
      <w:ins w:id="949" w:author="小峰" w:date="2024-05-11T20:02:00Z">
        <w:r>
          <w:rPr/>
          <w:t>3</w:t>
        </w:r>
      </w:ins>
      <w:ins w:id="950" w:author="小峰" w:date="2024-05-11T20:02:00Z">
        <w:r>
          <w:rPr/>
          <w:fldChar w:fldCharType="end"/>
        </w:r>
      </w:ins>
      <w:ins w:id="951" w:author="小峰" w:date="2024-05-11T20:02:00Z">
        <w:r>
          <w:rPr/>
          <w:fldChar w:fldCharType="end"/>
        </w:r>
      </w:ins>
    </w:p>
    <w:p>
      <w:pPr>
        <w:pStyle w:val="15"/>
        <w:tabs>
          <w:tab w:val="right" w:leader="dot" w:pos="8957"/>
          <w:tab w:val="clear" w:pos="377"/>
        </w:tabs>
        <w:ind w:left="960" w:hanging="480"/>
        <w:rPr>
          <w:ins w:id="952" w:author="小峰" w:date="2024-05-11T20:02:00Z"/>
        </w:rPr>
      </w:pPr>
      <w:ins w:id="953" w:author="小峰" w:date="2024-05-11T20:02:00Z">
        <w:r>
          <w:rPr/>
          <w:fldChar w:fldCharType="begin"/>
        </w:r>
      </w:ins>
      <w:ins w:id="954" w:author="小峰" w:date="2024-05-11T20:02:00Z">
        <w:r>
          <w:rPr/>
          <w:instrText xml:space="preserve"> HYPERLINK \l _Toc8101 </w:instrText>
        </w:r>
      </w:ins>
      <w:ins w:id="955" w:author="小峰" w:date="2024-05-11T20:02:00Z">
        <w:r>
          <w:rPr/>
          <w:fldChar w:fldCharType="separate"/>
        </w:r>
      </w:ins>
      <w:ins w:id="956" w:author="小峰" w:date="2024-05-11T20:02:00Z">
        <w:r>
          <w:rPr>
            <w:rFonts w:hint="eastAsia"/>
          </w:rPr>
          <w:t>图2.3  手工焊锡和万能板</w:t>
        </w:r>
      </w:ins>
      <w:ins w:id="957" w:author="小峰" w:date="2024-05-11T20:02:00Z">
        <w:r>
          <w:rPr/>
          <w:tab/>
        </w:r>
      </w:ins>
      <w:ins w:id="958" w:author="小峰" w:date="2024-05-11T20:02:00Z">
        <w:r>
          <w:rPr/>
          <w:fldChar w:fldCharType="begin"/>
        </w:r>
      </w:ins>
      <w:ins w:id="959" w:author="小峰" w:date="2024-05-11T20:02:00Z">
        <w:r>
          <w:rPr/>
          <w:instrText xml:space="preserve"> PAGEREF _Toc8101 \h </w:instrText>
        </w:r>
      </w:ins>
      <w:ins w:id="960" w:author="小峰" w:date="2024-05-11T20:02:00Z">
        <w:r>
          <w:rPr/>
          <w:fldChar w:fldCharType="separate"/>
        </w:r>
      </w:ins>
      <w:ins w:id="961" w:author="小峰" w:date="2024-05-11T20:02:00Z">
        <w:r>
          <w:rPr/>
          <w:t>4</w:t>
        </w:r>
      </w:ins>
      <w:ins w:id="962" w:author="小峰" w:date="2024-05-11T20:02:00Z">
        <w:r>
          <w:rPr/>
          <w:fldChar w:fldCharType="end"/>
        </w:r>
      </w:ins>
      <w:ins w:id="963" w:author="小峰" w:date="2024-05-11T20:02:00Z">
        <w:r>
          <w:rPr/>
          <w:fldChar w:fldCharType="end"/>
        </w:r>
      </w:ins>
    </w:p>
    <w:p>
      <w:pPr>
        <w:pStyle w:val="15"/>
        <w:tabs>
          <w:tab w:val="right" w:leader="dot" w:pos="8957"/>
          <w:tab w:val="clear" w:pos="377"/>
        </w:tabs>
        <w:ind w:left="960" w:hanging="480"/>
        <w:rPr>
          <w:ins w:id="964" w:author="小峰" w:date="2024-05-11T20:02:00Z"/>
        </w:rPr>
      </w:pPr>
      <w:ins w:id="965" w:author="小峰" w:date="2024-05-11T20:02:00Z">
        <w:r>
          <w:rPr/>
          <w:fldChar w:fldCharType="begin"/>
        </w:r>
      </w:ins>
      <w:ins w:id="966" w:author="小峰" w:date="2024-05-11T20:02:00Z">
        <w:r>
          <w:rPr/>
          <w:instrText xml:space="preserve"> HYPERLINK \l _Toc4501 </w:instrText>
        </w:r>
      </w:ins>
      <w:ins w:id="967" w:author="小峰" w:date="2024-05-11T20:02:00Z">
        <w:r>
          <w:rPr/>
          <w:fldChar w:fldCharType="separate"/>
        </w:r>
      </w:ins>
      <w:ins w:id="968" w:author="小峰" w:date="2024-05-11T20:02:00Z">
        <w:r>
          <w:rPr>
            <w:rFonts w:hint="eastAsia"/>
          </w:rPr>
          <w:t>图2.4  杜邦线和面包板</w:t>
        </w:r>
      </w:ins>
      <w:ins w:id="969" w:author="小峰" w:date="2024-05-11T20:02:00Z">
        <w:r>
          <w:rPr/>
          <w:tab/>
        </w:r>
      </w:ins>
      <w:ins w:id="970" w:author="小峰" w:date="2024-05-11T20:02:00Z">
        <w:r>
          <w:rPr/>
          <w:fldChar w:fldCharType="begin"/>
        </w:r>
      </w:ins>
      <w:ins w:id="971" w:author="小峰" w:date="2024-05-11T20:02:00Z">
        <w:r>
          <w:rPr/>
          <w:instrText xml:space="preserve"> PAGEREF _Toc4501 \h </w:instrText>
        </w:r>
      </w:ins>
      <w:ins w:id="972" w:author="小峰" w:date="2024-05-11T20:02:00Z">
        <w:r>
          <w:rPr/>
          <w:fldChar w:fldCharType="separate"/>
        </w:r>
      </w:ins>
      <w:ins w:id="973" w:author="小峰" w:date="2024-05-11T20:02:00Z">
        <w:r>
          <w:rPr/>
          <w:t>4</w:t>
        </w:r>
      </w:ins>
      <w:ins w:id="974" w:author="小峰" w:date="2024-05-11T20:02:00Z">
        <w:r>
          <w:rPr/>
          <w:fldChar w:fldCharType="end"/>
        </w:r>
      </w:ins>
      <w:ins w:id="975" w:author="小峰" w:date="2024-05-11T20:02:00Z">
        <w:r>
          <w:rPr/>
          <w:fldChar w:fldCharType="end"/>
        </w:r>
      </w:ins>
    </w:p>
    <w:p>
      <w:pPr>
        <w:pStyle w:val="15"/>
        <w:tabs>
          <w:tab w:val="right" w:leader="dot" w:pos="8957"/>
          <w:tab w:val="clear" w:pos="377"/>
        </w:tabs>
        <w:ind w:left="960" w:hanging="480"/>
        <w:rPr>
          <w:ins w:id="976" w:author="小峰" w:date="2024-05-11T20:02:00Z"/>
        </w:rPr>
      </w:pPr>
      <w:ins w:id="977" w:author="小峰" w:date="2024-05-11T20:02:00Z">
        <w:r>
          <w:rPr/>
          <w:fldChar w:fldCharType="begin"/>
        </w:r>
      </w:ins>
      <w:ins w:id="978" w:author="小峰" w:date="2024-05-11T20:02:00Z">
        <w:r>
          <w:rPr/>
          <w:instrText xml:space="preserve"> HYPERLINK \l _Toc10978 </w:instrText>
        </w:r>
      </w:ins>
      <w:ins w:id="979" w:author="小峰" w:date="2024-05-11T20:02:00Z">
        <w:r>
          <w:rPr/>
          <w:fldChar w:fldCharType="separate"/>
        </w:r>
      </w:ins>
      <w:ins w:id="980" w:author="小峰" w:date="2024-05-11T20:02:00Z">
        <w:r>
          <w:rPr>
            <w:rFonts w:hint="eastAsia"/>
          </w:rPr>
          <w:t>图2.5   PCB设计</w:t>
        </w:r>
      </w:ins>
      <w:ins w:id="981" w:author="小峰" w:date="2024-05-11T20:02:00Z">
        <w:r>
          <w:rPr/>
          <w:tab/>
        </w:r>
      </w:ins>
      <w:ins w:id="982" w:author="小峰" w:date="2024-05-11T20:02:00Z">
        <w:r>
          <w:rPr/>
          <w:fldChar w:fldCharType="begin"/>
        </w:r>
      </w:ins>
      <w:ins w:id="983" w:author="小峰" w:date="2024-05-11T20:02:00Z">
        <w:r>
          <w:rPr/>
          <w:instrText xml:space="preserve"> PAGEREF _Toc10978 \h </w:instrText>
        </w:r>
      </w:ins>
      <w:ins w:id="984" w:author="小峰" w:date="2024-05-11T20:02:00Z">
        <w:r>
          <w:rPr/>
          <w:fldChar w:fldCharType="separate"/>
        </w:r>
      </w:ins>
      <w:ins w:id="985" w:author="小峰" w:date="2024-05-11T20:02:00Z">
        <w:r>
          <w:rPr/>
          <w:t>5</w:t>
        </w:r>
      </w:ins>
      <w:ins w:id="986" w:author="小峰" w:date="2024-05-11T20:02:00Z">
        <w:r>
          <w:rPr/>
          <w:fldChar w:fldCharType="end"/>
        </w:r>
      </w:ins>
      <w:ins w:id="987" w:author="小峰" w:date="2024-05-11T20:02:00Z">
        <w:r>
          <w:rPr/>
          <w:fldChar w:fldCharType="end"/>
        </w:r>
      </w:ins>
    </w:p>
    <w:p>
      <w:pPr>
        <w:pStyle w:val="15"/>
        <w:tabs>
          <w:tab w:val="right" w:leader="dot" w:pos="8957"/>
          <w:tab w:val="clear" w:pos="377"/>
        </w:tabs>
        <w:ind w:left="960" w:hanging="480"/>
        <w:rPr>
          <w:ins w:id="988" w:author="小峰" w:date="2024-05-11T20:02:00Z"/>
        </w:rPr>
      </w:pPr>
      <w:ins w:id="989" w:author="小峰" w:date="2024-05-11T20:02:00Z">
        <w:r>
          <w:rPr/>
          <w:fldChar w:fldCharType="begin"/>
        </w:r>
      </w:ins>
      <w:ins w:id="990" w:author="小峰" w:date="2024-05-11T20:02:00Z">
        <w:r>
          <w:rPr/>
          <w:instrText xml:space="preserve"> HYPERLINK \l _Toc13141 </w:instrText>
        </w:r>
      </w:ins>
      <w:ins w:id="991" w:author="小峰" w:date="2024-05-11T20:02:00Z">
        <w:r>
          <w:rPr/>
          <w:fldChar w:fldCharType="separate"/>
        </w:r>
      </w:ins>
      <w:ins w:id="992" w:author="小峰" w:date="2024-05-11T20:02:00Z">
        <w:r>
          <w:rPr>
            <w:rFonts w:hint="eastAsia"/>
          </w:rPr>
          <w:t xml:space="preserve">图3.2   </w:t>
        </w:r>
      </w:ins>
      <w:ins w:id="993" w:author="小峰" w:date="2024-05-11T20:02:00Z">
        <w:r>
          <w:rPr/>
          <w:t>STM32F103C8T6</w:t>
        </w:r>
      </w:ins>
      <w:ins w:id="994" w:author="小峰" w:date="2024-05-11T20:02:00Z">
        <w:r>
          <w:rPr>
            <w:rFonts w:hint="eastAsia"/>
          </w:rPr>
          <w:t>实物图</w:t>
        </w:r>
      </w:ins>
      <w:ins w:id="995" w:author="小峰" w:date="2024-05-11T20:02:00Z">
        <w:r>
          <w:rPr/>
          <w:tab/>
        </w:r>
      </w:ins>
      <w:ins w:id="996" w:author="小峰" w:date="2024-05-11T20:02:00Z">
        <w:r>
          <w:rPr/>
          <w:fldChar w:fldCharType="begin"/>
        </w:r>
      </w:ins>
      <w:ins w:id="997" w:author="小峰" w:date="2024-05-11T20:02:00Z">
        <w:r>
          <w:rPr/>
          <w:instrText xml:space="preserve"> PAGEREF _Toc13141 \h </w:instrText>
        </w:r>
      </w:ins>
      <w:ins w:id="998" w:author="小峰" w:date="2024-05-11T20:02:00Z">
        <w:r>
          <w:rPr/>
          <w:fldChar w:fldCharType="separate"/>
        </w:r>
      </w:ins>
      <w:ins w:id="999" w:author="小峰" w:date="2024-05-11T20:02:00Z">
        <w:r>
          <w:rPr/>
          <w:t>6</w:t>
        </w:r>
      </w:ins>
      <w:ins w:id="1000" w:author="小峰" w:date="2024-05-11T20:02:00Z">
        <w:r>
          <w:rPr/>
          <w:fldChar w:fldCharType="end"/>
        </w:r>
      </w:ins>
      <w:ins w:id="1001" w:author="小峰" w:date="2024-05-11T20:02:00Z">
        <w:r>
          <w:rPr/>
          <w:fldChar w:fldCharType="end"/>
        </w:r>
      </w:ins>
    </w:p>
    <w:p>
      <w:pPr>
        <w:pStyle w:val="15"/>
        <w:tabs>
          <w:tab w:val="right" w:leader="dot" w:pos="8957"/>
          <w:tab w:val="clear" w:pos="377"/>
        </w:tabs>
        <w:ind w:left="960" w:hanging="480"/>
        <w:rPr>
          <w:ins w:id="1002" w:author="小峰" w:date="2024-05-11T20:02:00Z"/>
        </w:rPr>
      </w:pPr>
      <w:ins w:id="1003" w:author="小峰" w:date="2024-05-11T20:02:00Z">
        <w:r>
          <w:rPr/>
          <w:fldChar w:fldCharType="begin"/>
        </w:r>
      </w:ins>
      <w:ins w:id="1004" w:author="小峰" w:date="2024-05-11T20:02:00Z">
        <w:r>
          <w:rPr/>
          <w:instrText xml:space="preserve"> HYPERLINK \l _Toc30685 </w:instrText>
        </w:r>
      </w:ins>
      <w:ins w:id="1005" w:author="小峰" w:date="2024-05-11T20:02:00Z">
        <w:r>
          <w:rPr/>
          <w:fldChar w:fldCharType="separate"/>
        </w:r>
      </w:ins>
      <w:ins w:id="1006" w:author="小峰" w:date="2024-05-11T20:02:00Z">
        <w:r>
          <w:rPr>
            <w:rFonts w:hint="eastAsia"/>
          </w:rPr>
          <w:t>图3.3  片上资源和外设</w:t>
        </w:r>
      </w:ins>
      <w:ins w:id="1007" w:author="小峰" w:date="2024-05-11T20:02:00Z">
        <w:r>
          <w:rPr/>
          <w:tab/>
        </w:r>
      </w:ins>
      <w:ins w:id="1008" w:author="小峰" w:date="2024-05-11T20:02:00Z">
        <w:r>
          <w:rPr/>
          <w:fldChar w:fldCharType="begin"/>
        </w:r>
      </w:ins>
      <w:ins w:id="1009" w:author="小峰" w:date="2024-05-11T20:02:00Z">
        <w:r>
          <w:rPr/>
          <w:instrText xml:space="preserve"> PAGEREF _Toc30685 \h </w:instrText>
        </w:r>
      </w:ins>
      <w:ins w:id="1010" w:author="小峰" w:date="2024-05-11T20:02:00Z">
        <w:r>
          <w:rPr/>
          <w:fldChar w:fldCharType="separate"/>
        </w:r>
      </w:ins>
      <w:ins w:id="1011" w:author="小峰" w:date="2024-05-11T20:02:00Z">
        <w:r>
          <w:rPr/>
          <w:t>7</w:t>
        </w:r>
      </w:ins>
      <w:ins w:id="1012" w:author="小峰" w:date="2024-05-11T20:02:00Z">
        <w:r>
          <w:rPr/>
          <w:fldChar w:fldCharType="end"/>
        </w:r>
      </w:ins>
      <w:ins w:id="1013" w:author="小峰" w:date="2024-05-11T20:02:00Z">
        <w:r>
          <w:rPr/>
          <w:fldChar w:fldCharType="end"/>
        </w:r>
      </w:ins>
    </w:p>
    <w:p>
      <w:pPr>
        <w:pStyle w:val="15"/>
        <w:tabs>
          <w:tab w:val="right" w:leader="dot" w:pos="8957"/>
          <w:tab w:val="clear" w:pos="377"/>
        </w:tabs>
        <w:ind w:left="960" w:hanging="480"/>
        <w:rPr>
          <w:ins w:id="1014" w:author="小峰" w:date="2024-05-11T20:02:00Z"/>
        </w:rPr>
      </w:pPr>
      <w:ins w:id="1015" w:author="小峰" w:date="2024-05-11T20:02:00Z">
        <w:r>
          <w:rPr/>
          <w:fldChar w:fldCharType="begin"/>
        </w:r>
      </w:ins>
      <w:ins w:id="1016" w:author="小峰" w:date="2024-05-11T20:02:00Z">
        <w:r>
          <w:rPr/>
          <w:instrText xml:space="preserve"> HYPERLINK \l _Toc16333 </w:instrText>
        </w:r>
      </w:ins>
      <w:ins w:id="1017" w:author="小峰" w:date="2024-05-11T20:02:00Z">
        <w:r>
          <w:rPr/>
          <w:fldChar w:fldCharType="separate"/>
        </w:r>
      </w:ins>
      <w:ins w:id="1018" w:author="小峰" w:date="2024-05-11T20:02:00Z">
        <w:r>
          <w:rPr>
            <w:rFonts w:hint="eastAsia"/>
          </w:rPr>
          <w:t>图3.4  MAX30102实物图</w:t>
        </w:r>
      </w:ins>
      <w:ins w:id="1019" w:author="小峰" w:date="2024-05-11T20:02:00Z">
        <w:r>
          <w:rPr/>
          <w:tab/>
        </w:r>
      </w:ins>
      <w:ins w:id="1020" w:author="小峰" w:date="2024-05-11T20:02:00Z">
        <w:r>
          <w:rPr/>
          <w:fldChar w:fldCharType="begin"/>
        </w:r>
      </w:ins>
      <w:ins w:id="1021" w:author="小峰" w:date="2024-05-11T20:02:00Z">
        <w:r>
          <w:rPr/>
          <w:instrText xml:space="preserve"> PAGEREF _Toc16333 \h </w:instrText>
        </w:r>
      </w:ins>
      <w:ins w:id="1022" w:author="小峰" w:date="2024-05-11T20:02:00Z">
        <w:r>
          <w:rPr/>
          <w:fldChar w:fldCharType="separate"/>
        </w:r>
      </w:ins>
      <w:ins w:id="1023" w:author="小峰" w:date="2024-05-11T20:02:00Z">
        <w:r>
          <w:rPr/>
          <w:t>9</w:t>
        </w:r>
      </w:ins>
      <w:ins w:id="1024" w:author="小峰" w:date="2024-05-11T20:02:00Z">
        <w:r>
          <w:rPr/>
          <w:fldChar w:fldCharType="end"/>
        </w:r>
      </w:ins>
      <w:ins w:id="1025" w:author="小峰" w:date="2024-05-11T20:02:00Z">
        <w:r>
          <w:rPr/>
          <w:fldChar w:fldCharType="end"/>
        </w:r>
      </w:ins>
    </w:p>
    <w:p>
      <w:pPr>
        <w:pStyle w:val="15"/>
        <w:tabs>
          <w:tab w:val="right" w:leader="dot" w:pos="8957"/>
          <w:tab w:val="clear" w:pos="377"/>
        </w:tabs>
        <w:ind w:left="960" w:hanging="480"/>
        <w:rPr>
          <w:ins w:id="1026" w:author="小峰" w:date="2024-05-11T20:02:00Z"/>
        </w:rPr>
      </w:pPr>
      <w:ins w:id="1027" w:author="小峰" w:date="2024-05-11T20:02:00Z">
        <w:r>
          <w:rPr/>
          <w:fldChar w:fldCharType="begin"/>
        </w:r>
      </w:ins>
      <w:ins w:id="1028" w:author="小峰" w:date="2024-05-11T20:02:00Z">
        <w:r>
          <w:rPr/>
          <w:instrText xml:space="preserve"> HYPERLINK \l _Toc22993 </w:instrText>
        </w:r>
      </w:ins>
      <w:ins w:id="1029" w:author="小峰" w:date="2024-05-11T20:02:00Z">
        <w:r>
          <w:rPr/>
          <w:fldChar w:fldCharType="separate"/>
        </w:r>
      </w:ins>
      <w:ins w:id="1030" w:author="小峰" w:date="2024-05-11T20:02:00Z">
        <w:r>
          <w:rPr>
            <w:rFonts w:hint="eastAsia"/>
          </w:rPr>
          <w:t>图3.5  MAX30102原理图</w:t>
        </w:r>
      </w:ins>
      <w:ins w:id="1031" w:author="小峰" w:date="2024-05-11T20:02:00Z">
        <w:r>
          <w:rPr/>
          <w:tab/>
        </w:r>
      </w:ins>
      <w:ins w:id="1032" w:author="小峰" w:date="2024-05-11T20:02:00Z">
        <w:r>
          <w:rPr/>
          <w:fldChar w:fldCharType="begin"/>
        </w:r>
      </w:ins>
      <w:ins w:id="1033" w:author="小峰" w:date="2024-05-11T20:02:00Z">
        <w:r>
          <w:rPr/>
          <w:instrText xml:space="preserve"> PAGEREF _Toc22993 \h </w:instrText>
        </w:r>
      </w:ins>
      <w:ins w:id="1034" w:author="小峰" w:date="2024-05-11T20:02:00Z">
        <w:r>
          <w:rPr/>
          <w:fldChar w:fldCharType="separate"/>
        </w:r>
      </w:ins>
      <w:ins w:id="1035" w:author="小峰" w:date="2024-05-11T20:02:00Z">
        <w:r>
          <w:rPr/>
          <w:t>9</w:t>
        </w:r>
      </w:ins>
      <w:ins w:id="1036" w:author="小峰" w:date="2024-05-11T20:02:00Z">
        <w:r>
          <w:rPr/>
          <w:fldChar w:fldCharType="end"/>
        </w:r>
      </w:ins>
      <w:ins w:id="1037" w:author="小峰" w:date="2024-05-11T20:02:00Z">
        <w:r>
          <w:rPr/>
          <w:fldChar w:fldCharType="end"/>
        </w:r>
      </w:ins>
    </w:p>
    <w:p>
      <w:pPr>
        <w:pStyle w:val="15"/>
        <w:tabs>
          <w:tab w:val="right" w:leader="dot" w:pos="8957"/>
          <w:tab w:val="clear" w:pos="377"/>
        </w:tabs>
        <w:ind w:left="960" w:hanging="480"/>
        <w:rPr>
          <w:ins w:id="1038" w:author="小峰" w:date="2024-05-11T20:02:00Z"/>
        </w:rPr>
      </w:pPr>
      <w:ins w:id="1039" w:author="小峰" w:date="2024-05-11T20:02:00Z">
        <w:r>
          <w:rPr/>
          <w:fldChar w:fldCharType="begin"/>
        </w:r>
      </w:ins>
      <w:ins w:id="1040" w:author="小峰" w:date="2024-05-11T20:02:00Z">
        <w:r>
          <w:rPr/>
          <w:instrText xml:space="preserve"> HYPERLINK \l _Toc24318 </w:instrText>
        </w:r>
      </w:ins>
      <w:ins w:id="1041" w:author="小峰" w:date="2024-05-11T20:02:00Z">
        <w:r>
          <w:rPr/>
          <w:fldChar w:fldCharType="separate"/>
        </w:r>
      </w:ins>
      <w:ins w:id="1042" w:author="小峰" w:date="2024-05-11T20:02:00Z">
        <w:r>
          <w:rPr>
            <w:rFonts w:hint="eastAsia"/>
          </w:rPr>
          <w:t>图3.7  ADXL345实物图</w:t>
        </w:r>
      </w:ins>
      <w:ins w:id="1043" w:author="小峰" w:date="2024-05-11T20:02:00Z">
        <w:r>
          <w:rPr/>
          <w:tab/>
        </w:r>
      </w:ins>
      <w:ins w:id="1044" w:author="小峰" w:date="2024-05-11T20:02:00Z">
        <w:r>
          <w:rPr/>
          <w:fldChar w:fldCharType="begin"/>
        </w:r>
      </w:ins>
      <w:ins w:id="1045" w:author="小峰" w:date="2024-05-11T20:02:00Z">
        <w:r>
          <w:rPr/>
          <w:instrText xml:space="preserve"> PAGEREF _Toc24318 \h </w:instrText>
        </w:r>
      </w:ins>
      <w:ins w:id="1046" w:author="小峰" w:date="2024-05-11T20:02:00Z">
        <w:r>
          <w:rPr/>
          <w:fldChar w:fldCharType="separate"/>
        </w:r>
      </w:ins>
      <w:ins w:id="1047" w:author="小峰" w:date="2024-05-11T20:02:00Z">
        <w:r>
          <w:rPr/>
          <w:t>10</w:t>
        </w:r>
      </w:ins>
      <w:ins w:id="1048" w:author="小峰" w:date="2024-05-11T20:02:00Z">
        <w:r>
          <w:rPr/>
          <w:fldChar w:fldCharType="end"/>
        </w:r>
      </w:ins>
      <w:ins w:id="1049" w:author="小峰" w:date="2024-05-11T20:02:00Z">
        <w:r>
          <w:rPr/>
          <w:fldChar w:fldCharType="end"/>
        </w:r>
      </w:ins>
    </w:p>
    <w:p>
      <w:pPr>
        <w:pStyle w:val="15"/>
        <w:tabs>
          <w:tab w:val="right" w:leader="dot" w:pos="8957"/>
          <w:tab w:val="clear" w:pos="377"/>
        </w:tabs>
        <w:ind w:left="960" w:hanging="480"/>
        <w:rPr>
          <w:ins w:id="1050" w:author="小峰" w:date="2024-05-11T20:02:00Z"/>
        </w:rPr>
      </w:pPr>
      <w:ins w:id="1051" w:author="小峰" w:date="2024-05-11T20:02:00Z">
        <w:r>
          <w:rPr/>
          <w:fldChar w:fldCharType="begin"/>
        </w:r>
      </w:ins>
      <w:ins w:id="1052" w:author="小峰" w:date="2024-05-11T20:02:00Z">
        <w:r>
          <w:rPr/>
          <w:instrText xml:space="preserve"> HYPERLINK \l _Toc7099 </w:instrText>
        </w:r>
      </w:ins>
      <w:ins w:id="1053" w:author="小峰" w:date="2024-05-11T20:02:00Z">
        <w:r>
          <w:rPr/>
          <w:fldChar w:fldCharType="separate"/>
        </w:r>
      </w:ins>
      <w:ins w:id="1054" w:author="小峰" w:date="2024-05-11T20:02:00Z">
        <w:r>
          <w:rPr>
            <w:rFonts w:hint="eastAsia"/>
          </w:rPr>
          <w:t>图3.8  ADXL345原理图</w:t>
        </w:r>
      </w:ins>
      <w:ins w:id="1055" w:author="小峰" w:date="2024-05-11T20:02:00Z">
        <w:r>
          <w:rPr/>
          <w:tab/>
        </w:r>
      </w:ins>
      <w:ins w:id="1056" w:author="小峰" w:date="2024-05-11T20:02:00Z">
        <w:r>
          <w:rPr/>
          <w:fldChar w:fldCharType="begin"/>
        </w:r>
      </w:ins>
      <w:ins w:id="1057" w:author="小峰" w:date="2024-05-11T20:02:00Z">
        <w:r>
          <w:rPr/>
          <w:instrText xml:space="preserve"> PAGEREF _Toc7099 \h </w:instrText>
        </w:r>
      </w:ins>
      <w:ins w:id="1058" w:author="小峰" w:date="2024-05-11T20:02:00Z">
        <w:r>
          <w:rPr/>
          <w:fldChar w:fldCharType="separate"/>
        </w:r>
      </w:ins>
      <w:ins w:id="1059" w:author="小峰" w:date="2024-05-11T20:02:00Z">
        <w:r>
          <w:rPr/>
          <w:t>11</w:t>
        </w:r>
      </w:ins>
      <w:ins w:id="1060" w:author="小峰" w:date="2024-05-11T20:02:00Z">
        <w:r>
          <w:rPr/>
          <w:fldChar w:fldCharType="end"/>
        </w:r>
      </w:ins>
      <w:ins w:id="1061" w:author="小峰" w:date="2024-05-11T20:02:00Z">
        <w:r>
          <w:rPr/>
          <w:fldChar w:fldCharType="end"/>
        </w:r>
      </w:ins>
    </w:p>
    <w:p>
      <w:pPr>
        <w:pStyle w:val="15"/>
        <w:tabs>
          <w:tab w:val="right" w:leader="dot" w:pos="8957"/>
          <w:tab w:val="clear" w:pos="377"/>
        </w:tabs>
        <w:ind w:left="960" w:hanging="480"/>
        <w:rPr>
          <w:ins w:id="1062" w:author="小峰" w:date="2024-05-11T20:02:00Z"/>
        </w:rPr>
      </w:pPr>
      <w:ins w:id="1063" w:author="小峰" w:date="2024-05-11T20:02:00Z">
        <w:r>
          <w:rPr/>
          <w:fldChar w:fldCharType="begin"/>
        </w:r>
      </w:ins>
      <w:ins w:id="1064" w:author="小峰" w:date="2024-05-11T20:02:00Z">
        <w:r>
          <w:rPr/>
          <w:instrText xml:space="preserve"> HYPERLINK \l _Toc28389 </w:instrText>
        </w:r>
      </w:ins>
      <w:ins w:id="1065" w:author="小峰" w:date="2024-05-11T20:02:00Z">
        <w:r>
          <w:rPr/>
          <w:fldChar w:fldCharType="separate"/>
        </w:r>
      </w:ins>
      <w:ins w:id="1066" w:author="小峰" w:date="2024-05-11T20:02:00Z">
        <w:r>
          <w:rPr>
            <w:rFonts w:hint="eastAsia"/>
          </w:rPr>
          <w:t>表3.9  DS1302实物图</w:t>
        </w:r>
      </w:ins>
      <w:ins w:id="1067" w:author="小峰" w:date="2024-05-11T20:02:00Z">
        <w:r>
          <w:rPr/>
          <w:tab/>
        </w:r>
      </w:ins>
      <w:ins w:id="1068" w:author="小峰" w:date="2024-05-11T20:02:00Z">
        <w:r>
          <w:rPr/>
          <w:fldChar w:fldCharType="begin"/>
        </w:r>
      </w:ins>
      <w:ins w:id="1069" w:author="小峰" w:date="2024-05-11T20:02:00Z">
        <w:r>
          <w:rPr/>
          <w:instrText xml:space="preserve"> PAGEREF _Toc28389 \h </w:instrText>
        </w:r>
      </w:ins>
      <w:ins w:id="1070" w:author="小峰" w:date="2024-05-11T20:02:00Z">
        <w:r>
          <w:rPr/>
          <w:fldChar w:fldCharType="separate"/>
        </w:r>
      </w:ins>
      <w:ins w:id="1071" w:author="小峰" w:date="2024-05-11T20:02:00Z">
        <w:r>
          <w:rPr/>
          <w:t>13</w:t>
        </w:r>
      </w:ins>
      <w:ins w:id="1072" w:author="小峰" w:date="2024-05-11T20:02:00Z">
        <w:r>
          <w:rPr/>
          <w:fldChar w:fldCharType="end"/>
        </w:r>
      </w:ins>
      <w:ins w:id="1073" w:author="小峰" w:date="2024-05-11T20:02:00Z">
        <w:r>
          <w:rPr/>
          <w:fldChar w:fldCharType="end"/>
        </w:r>
      </w:ins>
    </w:p>
    <w:p>
      <w:pPr>
        <w:pStyle w:val="15"/>
        <w:tabs>
          <w:tab w:val="right" w:leader="dot" w:pos="8957"/>
          <w:tab w:val="clear" w:pos="377"/>
        </w:tabs>
        <w:ind w:left="960" w:hanging="480"/>
        <w:rPr>
          <w:ins w:id="1074" w:author="小峰" w:date="2024-05-11T20:02:00Z"/>
        </w:rPr>
      </w:pPr>
      <w:ins w:id="1075" w:author="小峰" w:date="2024-05-11T20:02:00Z">
        <w:r>
          <w:rPr/>
          <w:fldChar w:fldCharType="begin"/>
        </w:r>
      </w:ins>
      <w:ins w:id="1076" w:author="小峰" w:date="2024-05-11T20:02:00Z">
        <w:r>
          <w:rPr/>
          <w:instrText xml:space="preserve"> HYPERLINK \l _Toc20155 </w:instrText>
        </w:r>
      </w:ins>
      <w:ins w:id="1077" w:author="小峰" w:date="2024-05-11T20:02:00Z">
        <w:r>
          <w:rPr/>
          <w:fldChar w:fldCharType="separate"/>
        </w:r>
      </w:ins>
      <w:ins w:id="1078" w:author="小峰" w:date="2024-05-11T20:02:00Z">
        <w:r>
          <w:rPr>
            <w:rFonts w:hint="eastAsia"/>
          </w:rPr>
          <w:t>图3.12  DS18B20内部结构图</w:t>
        </w:r>
      </w:ins>
      <w:ins w:id="1079" w:author="小峰" w:date="2024-05-11T20:02:00Z">
        <w:r>
          <w:rPr/>
          <w:tab/>
        </w:r>
      </w:ins>
      <w:ins w:id="1080" w:author="小峰" w:date="2024-05-11T20:02:00Z">
        <w:r>
          <w:rPr/>
          <w:fldChar w:fldCharType="begin"/>
        </w:r>
      </w:ins>
      <w:ins w:id="1081" w:author="小峰" w:date="2024-05-11T20:02:00Z">
        <w:r>
          <w:rPr/>
          <w:instrText xml:space="preserve"> PAGEREF _Toc20155 \h </w:instrText>
        </w:r>
      </w:ins>
      <w:ins w:id="1082" w:author="小峰" w:date="2024-05-11T20:02:00Z">
        <w:r>
          <w:rPr/>
          <w:fldChar w:fldCharType="separate"/>
        </w:r>
      </w:ins>
      <w:ins w:id="1083" w:author="小峰" w:date="2024-05-11T20:02:00Z">
        <w:r>
          <w:rPr/>
          <w:t>16</w:t>
        </w:r>
      </w:ins>
      <w:ins w:id="1084" w:author="小峰" w:date="2024-05-11T20:02:00Z">
        <w:r>
          <w:rPr/>
          <w:fldChar w:fldCharType="end"/>
        </w:r>
      </w:ins>
      <w:ins w:id="1085" w:author="小峰" w:date="2024-05-11T20:02:00Z">
        <w:r>
          <w:rPr/>
          <w:fldChar w:fldCharType="end"/>
        </w:r>
      </w:ins>
    </w:p>
    <w:p>
      <w:pPr>
        <w:pStyle w:val="15"/>
        <w:tabs>
          <w:tab w:val="right" w:leader="dot" w:pos="8957"/>
          <w:tab w:val="clear" w:pos="377"/>
        </w:tabs>
        <w:ind w:left="960" w:hanging="480"/>
        <w:rPr>
          <w:ins w:id="1086" w:author="小峰" w:date="2024-05-11T20:02:00Z"/>
        </w:rPr>
      </w:pPr>
      <w:ins w:id="1087" w:author="小峰" w:date="2024-05-11T20:02:00Z">
        <w:r>
          <w:rPr/>
          <w:fldChar w:fldCharType="begin"/>
        </w:r>
      </w:ins>
      <w:ins w:id="1088" w:author="小峰" w:date="2024-05-11T20:02:00Z">
        <w:r>
          <w:rPr/>
          <w:instrText xml:space="preserve"> HYPERLINK \l _Toc748 </w:instrText>
        </w:r>
      </w:ins>
      <w:ins w:id="1089" w:author="小峰" w:date="2024-05-11T20:02:00Z">
        <w:r>
          <w:rPr/>
          <w:fldChar w:fldCharType="separate"/>
        </w:r>
      </w:ins>
      <w:ins w:id="1090" w:author="小峰" w:date="2024-05-11T20:02:00Z">
        <w:r>
          <w:rPr>
            <w:rFonts w:hint="eastAsia"/>
          </w:rPr>
          <w:t>图3.12  DS18B20实物图</w:t>
        </w:r>
      </w:ins>
      <w:ins w:id="1091" w:author="小峰" w:date="2024-05-11T20:02:00Z">
        <w:r>
          <w:rPr/>
          <w:tab/>
        </w:r>
      </w:ins>
      <w:ins w:id="1092" w:author="小峰" w:date="2024-05-11T20:02:00Z">
        <w:r>
          <w:rPr/>
          <w:fldChar w:fldCharType="begin"/>
        </w:r>
      </w:ins>
      <w:ins w:id="1093" w:author="小峰" w:date="2024-05-11T20:02:00Z">
        <w:r>
          <w:rPr/>
          <w:instrText xml:space="preserve"> PAGEREF _Toc748 \h </w:instrText>
        </w:r>
      </w:ins>
      <w:ins w:id="1094" w:author="小峰" w:date="2024-05-11T20:02:00Z">
        <w:r>
          <w:rPr/>
          <w:fldChar w:fldCharType="separate"/>
        </w:r>
      </w:ins>
      <w:ins w:id="1095" w:author="小峰" w:date="2024-05-11T20:02:00Z">
        <w:r>
          <w:rPr/>
          <w:t>16</w:t>
        </w:r>
      </w:ins>
      <w:ins w:id="1096" w:author="小峰" w:date="2024-05-11T20:02:00Z">
        <w:r>
          <w:rPr/>
          <w:fldChar w:fldCharType="end"/>
        </w:r>
      </w:ins>
      <w:ins w:id="1097" w:author="小峰" w:date="2024-05-11T20:02:00Z">
        <w:r>
          <w:rPr/>
          <w:fldChar w:fldCharType="end"/>
        </w:r>
      </w:ins>
    </w:p>
    <w:p>
      <w:pPr>
        <w:sectPr>
          <w:pgSz w:w="11906" w:h="16838"/>
          <w:pgMar w:top="1418" w:right="1191" w:bottom="1191" w:left="1191" w:header="1418" w:footer="1134" w:gutter="567"/>
          <w:pgNumType w:fmt="upperRoman"/>
          <w:cols w:space="720" w:num="1"/>
          <w:docGrid w:linePitch="326" w:charSpace="-2048"/>
        </w:sectPr>
      </w:pPr>
      <w:r>
        <w:fldChar w:fldCharType="end"/>
      </w:r>
    </w:p>
    <w:p>
      <w:pPr>
        <w:pStyle w:val="2"/>
      </w:pPr>
      <w:bookmarkStart w:id="13" w:name="_Toc25723"/>
      <w:bookmarkStart w:id="14" w:name="_Toc13015"/>
      <w:bookmarkStart w:id="15" w:name="_Toc11080"/>
      <w:r>
        <w:rPr>
          <w:rFonts w:hint="eastAsia"/>
        </w:rPr>
        <w:t>第一章 绪论</w:t>
      </w:r>
      <w:bookmarkEnd w:id="13"/>
      <w:bookmarkEnd w:id="14"/>
      <w:bookmarkEnd w:id="15"/>
    </w:p>
    <w:p>
      <w:pPr>
        <w:pStyle w:val="3"/>
        <w:spacing w:before="120"/>
      </w:pPr>
      <w:bookmarkStart w:id="16" w:name="_Toc13407"/>
      <w:bookmarkStart w:id="17" w:name="_Toc638"/>
      <w:bookmarkStart w:id="18" w:name="_Toc23228"/>
      <w:r>
        <w:t>1.1研究课题背景及意义</w:t>
      </w:r>
      <w:bookmarkEnd w:id="16"/>
      <w:bookmarkEnd w:id="17"/>
      <w:bookmarkEnd w:id="18"/>
    </w:p>
    <w:p/>
    <w:p>
      <w:pPr>
        <w:pStyle w:val="3"/>
        <w:spacing w:before="120"/>
      </w:pPr>
      <w:bookmarkStart w:id="19" w:name="_Toc4906"/>
      <w:bookmarkStart w:id="20" w:name="_Toc2944"/>
      <w:bookmarkStart w:id="21" w:name="_Toc17272"/>
      <w:r>
        <w:t>1.2国内外发展现状</w:t>
      </w:r>
      <w:bookmarkEnd w:id="19"/>
      <w:bookmarkEnd w:id="20"/>
      <w:bookmarkEnd w:id="21"/>
    </w:p>
    <w:p>
      <w:pPr>
        <w:pStyle w:val="4"/>
        <w:spacing w:before="120"/>
      </w:pPr>
      <w:bookmarkStart w:id="22" w:name="_Toc7547"/>
      <w:bookmarkStart w:id="23" w:name="_Toc7202"/>
      <w:bookmarkStart w:id="24" w:name="_Toc25771"/>
      <w:r>
        <w:t>1.2.1国内发展现状</w:t>
      </w:r>
      <w:bookmarkEnd w:id="22"/>
      <w:bookmarkEnd w:id="23"/>
      <w:bookmarkEnd w:id="24"/>
    </w:p>
    <w:p/>
    <w:p>
      <w:pPr>
        <w:pStyle w:val="4"/>
        <w:spacing w:before="120"/>
      </w:pPr>
      <w:bookmarkStart w:id="25" w:name="_Toc27803"/>
      <w:bookmarkStart w:id="26" w:name="_Toc5183"/>
      <w:bookmarkStart w:id="27" w:name="_Toc22372"/>
      <w:r>
        <w:t>1.2.2国外发展现状</w:t>
      </w:r>
      <w:bookmarkEnd w:id="25"/>
      <w:bookmarkEnd w:id="26"/>
      <w:bookmarkEnd w:id="27"/>
    </w:p>
    <w:p/>
    <w:p>
      <w:pPr>
        <w:pStyle w:val="3"/>
        <w:spacing w:before="120"/>
      </w:pPr>
      <w:bookmarkStart w:id="28" w:name="_Toc31770"/>
      <w:bookmarkStart w:id="29" w:name="_Toc26312"/>
      <w:bookmarkStart w:id="30" w:name="_Toc20158"/>
      <w:r>
        <w:t>1.3未来发展趋势</w:t>
      </w:r>
      <w:bookmarkEnd w:id="28"/>
      <w:bookmarkEnd w:id="29"/>
      <w:bookmarkEnd w:id="30"/>
    </w:p>
    <w:p/>
    <w:p>
      <w:pPr>
        <w:pStyle w:val="3"/>
        <w:spacing w:before="120"/>
      </w:pPr>
      <w:bookmarkStart w:id="31" w:name="_Toc25361"/>
      <w:bookmarkStart w:id="32" w:name="_Toc22585"/>
      <w:bookmarkStart w:id="33" w:name="_Toc7524"/>
      <w:r>
        <w:t>1.4课题研究方向及意义</w:t>
      </w:r>
      <w:bookmarkEnd w:id="31"/>
      <w:bookmarkEnd w:id="32"/>
      <w:bookmarkEnd w:id="33"/>
    </w:p>
    <w:p/>
    <w:p>
      <w:pPr>
        <w:pStyle w:val="3"/>
        <w:spacing w:before="120"/>
      </w:pPr>
      <w:bookmarkStart w:id="34" w:name="_Toc4692"/>
      <w:bookmarkStart w:id="35" w:name="_Toc14867"/>
      <w:bookmarkStart w:id="36" w:name="_Toc21319"/>
      <w:r>
        <w:t>1.5论文结构安排</w:t>
      </w:r>
      <w:bookmarkEnd w:id="34"/>
      <w:bookmarkEnd w:id="35"/>
      <w:bookmarkEnd w:id="36"/>
    </w:p>
    <w:p/>
    <w:p/>
    <w:p/>
    <w:p>
      <w:pPr>
        <w:pStyle w:val="2"/>
      </w:pPr>
      <w:bookmarkStart w:id="37" w:name="_Toc24564"/>
      <w:bookmarkStart w:id="38" w:name="_Toc4267"/>
      <w:bookmarkStart w:id="39" w:name="_Toc6856"/>
      <w:r>
        <w:rPr>
          <w:rFonts w:hint="eastAsia"/>
        </w:rPr>
        <w:t>第2章 简易智能手环方案设计</w:t>
      </w:r>
      <w:bookmarkEnd w:id="37"/>
      <w:bookmarkEnd w:id="38"/>
      <w:bookmarkEnd w:id="39"/>
    </w:p>
    <w:p>
      <w:pPr>
        <w:pStyle w:val="3"/>
        <w:spacing w:before="120"/>
      </w:pPr>
      <w:bookmarkStart w:id="40" w:name="_Toc8812"/>
      <w:bookmarkStart w:id="41" w:name="_Toc18402"/>
      <w:bookmarkStart w:id="42" w:name="_Toc13157"/>
      <w:r>
        <w:t>2.1简易智能手环系统需求</w:t>
      </w:r>
      <w:bookmarkEnd w:id="40"/>
      <w:bookmarkEnd w:id="41"/>
      <w:bookmarkEnd w:id="42"/>
    </w:p>
    <w:p>
      <w:r>
        <w:rPr>
          <w:rFonts w:hint="eastAsia"/>
        </w:rPr>
        <w:tab/>
      </w:r>
      <w:r>
        <w:rPr>
          <w:rFonts w:hint="eastAsia"/>
        </w:rPr>
        <w:t>本系统设计了一款低功耗，轻巧全面，面向底层智能手环。手环不仅能够实时查看时间，还提供了健康化和运动化的功能设计。</w:t>
      </w:r>
    </w:p>
    <w:p>
      <w:pPr>
        <w:numPr>
          <w:ilvl w:val="0"/>
          <w:numId w:val="1"/>
        </w:numPr>
      </w:pPr>
      <w:r>
        <w:rPr>
          <w:rFonts w:hint="eastAsia"/>
        </w:rPr>
        <w:t>健康化</w:t>
      </w:r>
    </w:p>
    <w:p>
      <w:r>
        <w:rPr>
          <w:rFonts w:hint="eastAsia"/>
        </w:rPr>
        <w:tab/>
      </w:r>
      <w:r>
        <w:rPr>
          <w:rFonts w:hint="eastAsia"/>
        </w:rPr>
        <w:t>智能手环带有心率检测功能，能够检测使用者的心率和血氧浓度，同时还带有温度检测功能，可以用来检测室温或者使用者体温，这能让使用者直接观察到身体变化，并及时在发生不良变化时去往医院观察。</w:t>
      </w:r>
    </w:p>
    <w:p>
      <w:pPr>
        <w:numPr>
          <w:ilvl w:val="0"/>
          <w:numId w:val="1"/>
        </w:numPr>
      </w:pPr>
      <w:r>
        <w:rPr>
          <w:rFonts w:hint="eastAsia"/>
        </w:rPr>
        <w:t>运动化</w:t>
      </w:r>
    </w:p>
    <w:p>
      <w:r>
        <w:rPr>
          <w:rFonts w:hint="eastAsia"/>
        </w:rPr>
        <w:tab/>
      </w:r>
      <w:r>
        <w:rPr>
          <w:rFonts w:hint="eastAsia"/>
        </w:rPr>
        <w:t>当今，越来越多人们喜欢跑步，并把自己的步数发布在网上。智能手环跟上人们需求变化，设计出记步功能，因为手环轻盈并且直接戴在手上，使用者可以在运动时观察自己运动步数。</w:t>
      </w:r>
    </w:p>
    <w:p>
      <w:pPr>
        <w:numPr>
          <w:ilvl w:val="0"/>
          <w:numId w:val="1"/>
        </w:numPr>
      </w:pPr>
      <w:r>
        <w:rPr>
          <w:rFonts w:hint="eastAsia"/>
        </w:rPr>
        <w:t>无线传输</w:t>
      </w:r>
    </w:p>
    <w:p>
      <w:r>
        <w:rPr>
          <w:rFonts w:hint="eastAsia"/>
        </w:rPr>
        <w:tab/>
      </w:r>
      <w:r>
        <w:rPr>
          <w:rFonts w:hint="eastAsia"/>
        </w:rPr>
        <w:t>对于使用者来说，手环不能太重，而且也不能独立存在，所以手环上集成的电路必须小，这就限制了硬件上选型，大量的数据如果直接存储在手环上，这将占据大量硬件资源，蓝牙传输就尤为重要，他能把使用者的数据上传并储存，并且能实现手环和其他智能设别的交互。</w:t>
      </w:r>
    </w:p>
    <w:p>
      <w:pPr>
        <w:numPr>
          <w:ilvl w:val="0"/>
          <w:numId w:val="1"/>
        </w:numPr>
      </w:pPr>
      <w:r>
        <w:rPr>
          <w:rFonts w:hint="eastAsia"/>
        </w:rPr>
        <w:t>扩展性</w:t>
      </w:r>
    </w:p>
    <w:p>
      <w:r>
        <w:rPr>
          <w:rFonts w:hint="eastAsia"/>
        </w:rPr>
        <w:tab/>
      </w:r>
      <w:r>
        <w:rPr>
          <w:rFonts w:hint="eastAsia"/>
        </w:rPr>
        <w:t>本系统的智能手环并不是针对某一具体方案的智能手环，而是面向底层的手环，让其他开发者能直接在本手环基础上进行二次开发，所以留出多于的IO口，让后续使用者继续设计开发，同时本设计代码具有高效的移植性，让后续开发者能使用本设计代码，能够对原功能进行优化，删减等操作。</w:t>
      </w:r>
    </w:p>
    <w:p/>
    <w:p/>
    <w:p>
      <w:pPr>
        <w:pStyle w:val="3"/>
        <w:spacing w:before="120"/>
      </w:pPr>
      <w:bookmarkStart w:id="43" w:name="_Toc28281"/>
      <w:bookmarkStart w:id="44" w:name="_Toc15721"/>
      <w:bookmarkStart w:id="45" w:name="_Toc28826"/>
      <w:r>
        <w:t>2.2简易智能手环总体方案</w:t>
      </w:r>
      <w:bookmarkEnd w:id="43"/>
      <w:bookmarkEnd w:id="44"/>
      <w:bookmarkEnd w:id="45"/>
    </w:p>
    <w:p>
      <w:r>
        <w:rPr>
          <w:rFonts w:hint="eastAsia"/>
        </w:rPr>
        <w:tab/>
      </w:r>
      <w:r>
        <w:rPr>
          <w:rFonts w:hint="eastAsia"/>
        </w:rPr>
        <w:t>智能手环主要由四个单元构成，分别是主控单元、采集单元、处理单元、通信单元、显示单元。主控单元主要由</w:t>
      </w:r>
      <w:r>
        <w:rPr>
          <w:rFonts w:hint="eastAsia"/>
          <w:lang w:bidi="ar"/>
        </w:rPr>
        <w:t>STM32F103C8T6构成，采集单元包括了</w:t>
      </w:r>
      <w:r>
        <w:rPr>
          <w:rFonts w:hint="eastAsia"/>
          <w:color w:val="000000"/>
        </w:rPr>
        <w:t>MAX3010</w:t>
      </w:r>
      <w:r>
        <w:rPr>
          <w:rFonts w:hint="eastAsia"/>
        </w:rPr>
        <w:t>2</w:t>
      </w:r>
      <w:r>
        <w:rPr>
          <w:rFonts w:hint="eastAsia"/>
          <w:color w:val="000000"/>
        </w:rPr>
        <w:t>血氧心率模块、ADXL345</w:t>
      </w:r>
      <w:r>
        <w:rPr>
          <w:rFonts w:hint="eastAsia"/>
          <w:lang w:bidi="ar"/>
        </w:rPr>
        <w:t>三轴加速度</w:t>
      </w:r>
      <w:r>
        <w:rPr>
          <w:rFonts w:hint="eastAsia"/>
          <w:color w:val="000000"/>
        </w:rPr>
        <w:t>模块、DS3231时钟模块、DS18B20温度模块</w:t>
      </w:r>
      <w:r>
        <w:rPr>
          <w:rFonts w:hint="eastAsia"/>
        </w:rPr>
        <w:t>，通信单元为蓝牙串口模块，显示单元为OLED显示模块。</w:t>
      </w:r>
    </w:p>
    <w:p>
      <w:r>
        <w:rPr>
          <w:rFonts w:hint="eastAsia"/>
        </w:rPr>
        <w:tab/>
      </w:r>
      <w:r>
        <w:rPr>
          <w:rFonts w:hint="eastAsia"/>
          <w:lang w:bidi="ar"/>
        </w:rPr>
        <w:t>STM32F103C8T6拥有32位处理能力，高性能和低功耗特性，丰富的外设包括定时器，串行通信接口，所以性能适用于本系统设计。采集单元中使用MAX30102模块来检测用户的心率和血氧浓度，ADXL345三轴加速度模块通过计算出用户的加速度的变化来反应用户运动情况从而得到用户的步数，现今大多数的智能设备都含有DS3231模块，该模块能够在断电的情况下继续运行时间，保证了时间的准确性，DS18B20可以采集到温度大小，并且只占据少量的IO口，节省了许多资源。无线通信主要依靠蓝牙模块，在本设计担任了数据传输，无线控制的任务，把检测的数据通过蓝牙上传到其他设备，其他设备通过发送指令使修改手环时钟等功能。手环应该具有良好的交互性，所以还应该按键让用户和手环进行交互，同时OLED由良好的UI界面，让用户更容易看懂相关的检测结果。</w:t>
      </w:r>
    </w:p>
    <w:p>
      <w:r>
        <w:rPr>
          <w:rFonts w:hint="eastAsia"/>
        </w:rPr>
        <w:tab/>
      </w:r>
      <w:r>
        <w:drawing>
          <wp:inline distT="0" distB="0" distL="0" distR="0">
            <wp:extent cx="5684520" cy="4175760"/>
            <wp:effectExtent l="0" t="0" r="0"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84520" cy="4175760"/>
                    </a:xfrm>
                    <a:prstGeom prst="rect">
                      <a:avLst/>
                    </a:prstGeom>
                    <a:noFill/>
                    <a:ln>
                      <a:noFill/>
                    </a:ln>
                  </pic:spPr>
                </pic:pic>
              </a:graphicData>
            </a:graphic>
          </wp:inline>
        </w:drawing>
      </w:r>
    </w:p>
    <w:p/>
    <w:p>
      <w:pPr>
        <w:pStyle w:val="22"/>
      </w:pPr>
      <w:bookmarkStart w:id="46" w:name="_Toc30110"/>
      <w:bookmarkStart w:id="47" w:name="_Toc6189"/>
      <w:bookmarkStart w:id="48" w:name="_Toc27053"/>
      <w:bookmarkStart w:id="49" w:name="_Toc4866"/>
      <w:bookmarkStart w:id="50" w:name="_Toc29699"/>
      <w:bookmarkStart w:id="51" w:name="_Toc23166"/>
      <w:bookmarkStart w:id="52" w:name="_Toc19292"/>
      <w:bookmarkStart w:id="53" w:name="_Toc3285"/>
      <w:bookmarkStart w:id="54" w:name="_Toc32538"/>
      <w:bookmarkStart w:id="55" w:name="_Toc3706"/>
      <w:bookmarkStart w:id="56" w:name="_Toc31162"/>
      <w:bookmarkStart w:id="57" w:name="_Toc7523"/>
      <w:r>
        <w:rPr>
          <w:rFonts w:hint="eastAsia"/>
        </w:rPr>
        <w:t>图2.2  手环硬件架构图</w:t>
      </w:r>
      <w:bookmarkEnd w:id="46"/>
      <w:bookmarkEnd w:id="47"/>
      <w:bookmarkEnd w:id="48"/>
      <w:bookmarkEnd w:id="49"/>
      <w:bookmarkEnd w:id="50"/>
      <w:bookmarkEnd w:id="51"/>
      <w:bookmarkEnd w:id="52"/>
      <w:bookmarkEnd w:id="53"/>
      <w:bookmarkEnd w:id="54"/>
      <w:bookmarkEnd w:id="55"/>
      <w:bookmarkEnd w:id="56"/>
      <w:bookmarkEnd w:id="57"/>
    </w:p>
    <w:p/>
    <w:p>
      <w:pPr>
        <w:pStyle w:val="3"/>
        <w:spacing w:before="120"/>
      </w:pPr>
      <w:bookmarkStart w:id="58" w:name="_Toc26261"/>
      <w:bookmarkStart w:id="59" w:name="_Toc11567"/>
      <w:bookmarkStart w:id="60" w:name="_Toc2341"/>
      <w:r>
        <w:t>2.3简易智能手环硬件搭建</w:t>
      </w:r>
      <w:bookmarkEnd w:id="58"/>
      <w:bookmarkEnd w:id="59"/>
      <w:bookmarkEnd w:id="60"/>
    </w:p>
    <w:p>
      <w:r>
        <w:rPr>
          <w:rFonts w:hint="eastAsia"/>
        </w:rPr>
        <w:tab/>
      </w:r>
      <w:r>
        <w:rPr>
          <w:rFonts w:hint="eastAsia"/>
        </w:rPr>
        <w:t>搭建智能手环可以选择三种硬件环境，包括手工锡焊加万能板，杜邦线加面包板，自行设计PCB。</w:t>
      </w:r>
    </w:p>
    <w:p>
      <w:r>
        <w:rPr>
          <w:rFonts w:hint="eastAsia"/>
        </w:rPr>
        <w:tab/>
      </w:r>
      <w:r>
        <w:rPr>
          <w:rFonts w:hint="eastAsia"/>
        </w:rPr>
        <w:t>第一种，使用万能板和手工锡焊，据具体项目需求自由布置元件和连接线路，灵活性高，适用各种小型电路，相对于其他两种硬件环境，成本较低。缺点是由于布线空间有限，可能会导致复杂电路的布线困难。缺乏地平面和良好的信号屏蔽，可能会增加信号干扰的风险。与专业PCB相比，连接可能不够稳定，容易出现接触不良等问题。</w:t>
      </w:r>
      <w:r>
        <w:rPr>
          <w:rFonts w:hint="eastAsia"/>
        </w:rPr>
        <w:tab/>
      </w:r>
      <w:r>
        <w:rPr>
          <w:rFonts w:hint="eastAsia"/>
        </w:rPr>
        <w:t>第二种，杜邦线加面包板，可以灵活连接各种电子元件，方便进行原型设计和电路搭建。可以轻松更改连接方式，方便调试和修改电路。使用杜邦线连接元件简单直观，适合快速搭建和测试电路。使用面包板可以避免焊接，方便快速搭建原型电路。面包板可以多次重复使用，适合进行多个项目的快速搭建和测试。 杜邦线连接可能不够牢固，容易出现接触不良或断开的情况。 当连接较多时，杜邦线容易造成布线混乱，不利于电路的维护和调试。面包板的连接点有限，可能会受到空间限制，不适合搭建复杂电路。面包板连接可能不够稳定，容易出现接触不良等问题。</w:t>
      </w:r>
    </w:p>
    <w:p/>
    <w:p>
      <w:r>
        <w:rPr>
          <w:rFonts w:hint="eastAsia"/>
        </w:rPr>
        <w:drawing>
          <wp:inline distT="0" distB="0" distL="0" distR="0">
            <wp:extent cx="2468880" cy="1645920"/>
            <wp:effectExtent l="0" t="0" r="0" b="0"/>
            <wp:docPr id="3" name="图片 7" descr="2.3手工锡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2.3手工锡焊"/>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468880" cy="1645920"/>
                    </a:xfrm>
                    <a:prstGeom prst="rect">
                      <a:avLst/>
                    </a:prstGeom>
                    <a:noFill/>
                    <a:ln>
                      <a:noFill/>
                    </a:ln>
                  </pic:spPr>
                </pic:pic>
              </a:graphicData>
            </a:graphic>
          </wp:inline>
        </w:drawing>
      </w:r>
      <w:r>
        <w:rPr>
          <w:rFonts w:hint="eastAsia"/>
        </w:rPr>
        <w:t xml:space="preserve">      </w:t>
      </w:r>
      <w:r>
        <w:rPr>
          <w:rFonts w:hint="eastAsia"/>
        </w:rPr>
        <w:drawing>
          <wp:inline distT="0" distB="0" distL="0" distR="0">
            <wp:extent cx="2598420" cy="1767840"/>
            <wp:effectExtent l="0" t="0" r="0" b="0"/>
            <wp:docPr id="4" name="图片 12" descr="2.3万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2.3万能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598420" cy="1767840"/>
                    </a:xfrm>
                    <a:prstGeom prst="rect">
                      <a:avLst/>
                    </a:prstGeom>
                    <a:noFill/>
                    <a:ln>
                      <a:noFill/>
                    </a:ln>
                  </pic:spPr>
                </pic:pic>
              </a:graphicData>
            </a:graphic>
          </wp:inline>
        </w:drawing>
      </w:r>
    </w:p>
    <w:p>
      <w:pPr>
        <w:jc w:val="center"/>
      </w:pPr>
      <w:bookmarkStart w:id="61" w:name="_Toc24498"/>
      <w:bookmarkStart w:id="62" w:name="_Toc8525"/>
      <w:bookmarkStart w:id="63" w:name="_Toc14582"/>
      <w:bookmarkStart w:id="64" w:name="_Toc10689"/>
      <w:bookmarkStart w:id="65" w:name="_Toc8649"/>
      <w:bookmarkStart w:id="66" w:name="_Toc20849"/>
      <w:bookmarkStart w:id="67" w:name="_Toc21727"/>
      <w:bookmarkStart w:id="68" w:name="_Toc8101"/>
      <w:bookmarkStart w:id="69" w:name="_Toc28527"/>
      <w:bookmarkStart w:id="70" w:name="_Toc6140"/>
      <w:r>
        <w:rPr>
          <w:rStyle w:val="26"/>
          <w:rFonts w:hint="eastAsia"/>
        </w:rPr>
        <w:t>图2.3  手工焊锡</w:t>
      </w:r>
      <w:bookmarkEnd w:id="61"/>
      <w:bookmarkEnd w:id="62"/>
      <w:bookmarkEnd w:id="63"/>
      <w:bookmarkEnd w:id="64"/>
      <w:bookmarkEnd w:id="65"/>
      <w:r>
        <w:rPr>
          <w:rStyle w:val="26"/>
          <w:rFonts w:hint="eastAsia"/>
        </w:rPr>
        <w:t>和万能板</w:t>
      </w:r>
      <w:bookmarkEnd w:id="66"/>
      <w:bookmarkEnd w:id="67"/>
      <w:bookmarkEnd w:id="68"/>
      <w:bookmarkEnd w:id="69"/>
      <w:bookmarkEnd w:id="70"/>
    </w:p>
    <w:p/>
    <w:p>
      <w:r>
        <w:rPr>
          <w:rFonts w:hint="eastAsia"/>
        </w:rPr>
        <w:tab/>
      </w:r>
      <w:r>
        <w:rPr>
          <w:rFonts w:hint="eastAsia"/>
        </w:rPr>
        <w:t>第三种，自行设计PCB，PCB制造具有高度的精确度和一致性，可以确保电路连接的稳定性和可靠性。PCB设计可以实现复杂的电路布局，包括多层设计、地平面、信号屏蔽等，有助于提高电路性能和抗干扰能力。PCB设计可以实现电路的高度集成，节省空间，适合在空间有限的设备中应用。PCB设计需要专业的知识和技能，设计复杂度高，需要花费较多时间和精力。PCB设计和制造的成本相对较高，特别是针对小批量生产或个人项目而言。</w:t>
      </w:r>
    </w:p>
    <w:p/>
    <w:p>
      <w:r>
        <w:rPr>
          <w:rFonts w:hint="eastAsia"/>
        </w:rPr>
        <w:drawing>
          <wp:inline distT="0" distB="0" distL="0" distR="0">
            <wp:extent cx="2545080" cy="2019300"/>
            <wp:effectExtent l="0" t="0" r="0" b="0"/>
            <wp:docPr id="5" name="图片 16" descr="2.4杜邦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2.4杜邦线"/>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45080" cy="2019300"/>
                    </a:xfrm>
                    <a:prstGeom prst="rect">
                      <a:avLst/>
                    </a:prstGeom>
                    <a:noFill/>
                    <a:ln>
                      <a:noFill/>
                    </a:ln>
                    <a:effectLst/>
                  </pic:spPr>
                </pic:pic>
              </a:graphicData>
            </a:graphic>
          </wp:inline>
        </w:drawing>
      </w:r>
      <w:r>
        <w:rPr>
          <w:rFonts w:hint="eastAsia"/>
        </w:rPr>
        <w:t xml:space="preserve">  </w:t>
      </w:r>
      <w:r>
        <w:rPr>
          <w:rFonts w:hint="eastAsia"/>
        </w:rPr>
        <w:drawing>
          <wp:inline distT="0" distB="0" distL="0" distR="0">
            <wp:extent cx="2827020" cy="2011680"/>
            <wp:effectExtent l="0" t="0" r="0" b="0"/>
            <wp:docPr id="6" name="图片 17" descr="2.4面包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descr="2.4面包板"/>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27020" cy="2011680"/>
                    </a:xfrm>
                    <a:prstGeom prst="rect">
                      <a:avLst/>
                    </a:prstGeom>
                    <a:noFill/>
                    <a:ln>
                      <a:noFill/>
                    </a:ln>
                    <a:effectLst/>
                  </pic:spPr>
                </pic:pic>
              </a:graphicData>
            </a:graphic>
          </wp:inline>
        </w:drawing>
      </w:r>
    </w:p>
    <w:p>
      <w:ins w:id="1098" w:author="小峰" w:date="2024-05-11T18:05:00Z">
        <w:r>
          <w:rPr>
            <w:rFonts w:hint="eastAsia"/>
          </w:rPr>
          <w:t xml:space="preserve">                                                 </w:t>
        </w:r>
      </w:ins>
    </w:p>
    <w:p>
      <w:pPr>
        <w:jc w:val="center"/>
      </w:pPr>
      <w:bookmarkStart w:id="71" w:name="_Toc27048"/>
      <w:bookmarkStart w:id="72" w:name="_Toc10122"/>
      <w:bookmarkStart w:id="73" w:name="_Toc14729"/>
      <w:bookmarkStart w:id="74" w:name="_Toc23234"/>
      <w:bookmarkStart w:id="75" w:name="_Toc4501"/>
      <w:bookmarkStart w:id="76" w:name="_Toc18053"/>
      <w:r>
        <w:rPr>
          <w:rStyle w:val="26"/>
          <w:rFonts w:hint="eastAsia"/>
        </w:rPr>
        <w:t>图2.4  杜邦线</w:t>
      </w:r>
      <w:bookmarkEnd w:id="71"/>
      <w:r>
        <w:rPr>
          <w:rStyle w:val="26"/>
          <w:rFonts w:hint="eastAsia"/>
        </w:rPr>
        <w:t>和面包板</w:t>
      </w:r>
      <w:bookmarkEnd w:id="72"/>
      <w:bookmarkEnd w:id="73"/>
      <w:bookmarkEnd w:id="74"/>
      <w:bookmarkEnd w:id="75"/>
      <w:bookmarkEnd w:id="76"/>
      <w:r>
        <w:rPr>
          <w:rFonts w:hint="eastAsia"/>
        </w:rPr>
        <w:tab/>
      </w:r>
    </w:p>
    <w:p/>
    <w:p/>
    <w:p>
      <w:r>
        <w:rPr>
          <w:rFonts w:hint="eastAsia"/>
        </w:rPr>
        <w:tab/>
      </w:r>
      <w:r>
        <w:rPr>
          <w:rFonts w:hint="eastAsia"/>
        </w:rPr>
        <w:t>综合来看，使用万能板和手工锡焊在原型设计和小规模生产中具有灵活性和成本效益，但也存在一些限制，特别是在大规模生产和高要求的电路设计中可能需要考虑其他更专业的解决方案。使用杜邦线和面包板在原型设计和小规模电子项目中具有灵活性和便捷性，但也存在一些限制，特别是在复杂电路设计和高要求的信号传输环境中可能需要考虑其他更专业的解决方案。而智能手环更适用于PCB，能够避免信号的干扰，避免飞线使设计更加美观，更能体验专业能力。</w:t>
      </w:r>
    </w:p>
    <w:p/>
    <w:p>
      <w:pPr>
        <w:jc w:val="center"/>
      </w:pPr>
      <w:r>
        <w:drawing>
          <wp:inline distT="0" distB="0" distL="0" distR="0">
            <wp:extent cx="4358640" cy="2636520"/>
            <wp:effectExtent l="0" t="0" r="0" b="0"/>
            <wp:docPr id="7" name="图片 18" descr="2.5PCB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descr="2.5PCB设计"/>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58640" cy="2636520"/>
                    </a:xfrm>
                    <a:prstGeom prst="rect">
                      <a:avLst/>
                    </a:prstGeom>
                    <a:noFill/>
                    <a:ln>
                      <a:noFill/>
                    </a:ln>
                  </pic:spPr>
                </pic:pic>
              </a:graphicData>
            </a:graphic>
          </wp:inline>
        </w:drawing>
      </w:r>
    </w:p>
    <w:p>
      <w:pPr>
        <w:pStyle w:val="22"/>
      </w:pPr>
      <w:bookmarkStart w:id="77" w:name="_Toc10978"/>
      <w:bookmarkStart w:id="78" w:name="_Toc12599"/>
      <w:bookmarkStart w:id="79" w:name="_Toc3907"/>
      <w:bookmarkStart w:id="80" w:name="_Toc27037"/>
      <w:bookmarkStart w:id="81" w:name="_Toc24253"/>
      <w:r>
        <w:rPr>
          <w:rFonts w:hint="eastAsia"/>
        </w:rPr>
        <w:t>图2.5   PCB设计</w:t>
      </w:r>
      <w:bookmarkEnd w:id="77"/>
      <w:bookmarkEnd w:id="78"/>
      <w:bookmarkEnd w:id="79"/>
      <w:bookmarkEnd w:id="80"/>
      <w:bookmarkEnd w:id="81"/>
    </w:p>
    <w:p/>
    <w:p>
      <w:pPr>
        <w:pStyle w:val="3"/>
        <w:spacing w:before="120"/>
      </w:pPr>
      <w:bookmarkStart w:id="82" w:name="_Toc30858"/>
      <w:bookmarkStart w:id="83" w:name="_Toc16197"/>
      <w:bookmarkStart w:id="84" w:name="_Toc21514"/>
      <w:r>
        <w:t>2.4本章小结</w:t>
      </w:r>
      <w:bookmarkEnd w:id="82"/>
      <w:bookmarkEnd w:id="83"/>
      <w:bookmarkEnd w:id="84"/>
    </w:p>
    <w:p>
      <w:r>
        <w:rPr>
          <w:rFonts w:hint="eastAsia"/>
        </w:rPr>
        <w:tab/>
      </w:r>
      <w:r>
        <w:rPr>
          <w:rFonts w:hint="eastAsia"/>
        </w:rPr>
        <w:t>本章主要介绍了简易智能手环系统的设计需求、总体方案和硬件搭建方案。系统设计旨在提供健康化和运动化功能，同时考虑低功耗、轻巧全面和无线传输的特点。系统需求： 着重介绍健康化功能（心率、血氧浓度、温度检测）和运动化功能（记步），以及无线传输和扩展性方面的设计考虑。总体方案： 概述了手环系统的主要构成单元（主控、采集、处理、通信、显示），以及各单元所选用的关键模块和元件。硬件搭建： 分析了三种硬件搭建方案（万能板和手工锡焊、杜邦线和面包板、自行设计PCB）的优缺点，并强调了PCB设计在稳定连接、高性能和可靠性方面的优势。</w:t>
      </w:r>
    </w:p>
    <w:p/>
    <w:p/>
    <w:p>
      <w:pPr>
        <w:pStyle w:val="2"/>
      </w:pPr>
      <w:bookmarkStart w:id="85" w:name="_Toc30849"/>
      <w:bookmarkStart w:id="86" w:name="_Toc31486"/>
      <w:bookmarkStart w:id="87" w:name="_Toc1844"/>
      <w:r>
        <w:rPr>
          <w:rFonts w:hint="eastAsia"/>
        </w:rPr>
        <w:t>第3章 简易智能手环硬件电路设计</w:t>
      </w:r>
      <w:bookmarkEnd w:id="85"/>
      <w:bookmarkEnd w:id="86"/>
      <w:bookmarkEnd w:id="87"/>
    </w:p>
    <w:p>
      <w:pPr>
        <w:pStyle w:val="3"/>
        <w:spacing w:before="120"/>
      </w:pPr>
      <w:bookmarkStart w:id="88" w:name="_Toc31834"/>
      <w:bookmarkStart w:id="89" w:name="_Toc17525"/>
      <w:r>
        <w:t>3.1硬件系统总体结构（实物图，原理图）</w:t>
      </w:r>
      <w:bookmarkEnd w:id="88"/>
      <w:bookmarkEnd w:id="89"/>
    </w:p>
    <w:p>
      <w:r>
        <w:rPr>
          <w:rFonts w:hint="eastAsia"/>
        </w:rPr>
        <w:tab/>
      </w:r>
    </w:p>
    <w:p>
      <w:pPr>
        <w:pStyle w:val="3"/>
        <w:spacing w:before="120"/>
      </w:pPr>
      <w:bookmarkStart w:id="90" w:name="_Toc24226"/>
      <w:bookmarkStart w:id="91" w:name="_Toc23300"/>
      <w:r>
        <w:t>3.2系统核心</w:t>
      </w:r>
      <w:r>
        <w:rPr>
          <w:rFonts w:hint="eastAsia"/>
        </w:rPr>
        <w:t>控制器</w:t>
      </w:r>
      <w:bookmarkEnd w:id="90"/>
      <w:bookmarkEnd w:id="91"/>
    </w:p>
    <w:p>
      <w:r>
        <w:rPr>
          <w:rFonts w:hint="eastAsia"/>
        </w:rPr>
        <w:tab/>
      </w:r>
      <w:r>
        <w:rPr>
          <w:rFonts w:hint="eastAsia"/>
        </w:rPr>
        <w:t>在设计种最重要的是选择合适的控制器，控制器是智能手环的核心也是数据处理的中心，常用的MCU主要是51系列和STM32系列。在选择STM32F103C8T6作为主控时，考虑到其具有适中的引脚数目、高性能、丰富的外设接口、低功耗特性以及相对合理的价格，可以满足简易智能手环系统的处理和通信需求。同时，STM32系列在市场上具有较高的可靠性和稳定性，适合作为设计的核心控制器。</w:t>
      </w:r>
    </w:p>
    <w:p/>
    <w:p>
      <w:pPr>
        <w:jc w:val="center"/>
      </w:pPr>
      <w:r>
        <w:rPr>
          <w:rFonts w:hint="eastAsia"/>
        </w:rPr>
        <w:drawing>
          <wp:inline distT="0" distB="0" distL="0" distR="0">
            <wp:extent cx="3131820" cy="2560320"/>
            <wp:effectExtent l="0" t="0" r="0" b="0"/>
            <wp:docPr id="8" name="图片 22" descr="3.2 C8T6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descr="3.2 C8T6控制器"/>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131820" cy="2560320"/>
                    </a:xfrm>
                    <a:prstGeom prst="rect">
                      <a:avLst/>
                    </a:prstGeom>
                    <a:noFill/>
                    <a:ln>
                      <a:noFill/>
                    </a:ln>
                  </pic:spPr>
                </pic:pic>
              </a:graphicData>
            </a:graphic>
          </wp:inline>
        </w:drawing>
      </w:r>
    </w:p>
    <w:p>
      <w:pPr>
        <w:pStyle w:val="22"/>
      </w:pPr>
      <w:bookmarkStart w:id="92" w:name="_Toc32503"/>
      <w:bookmarkStart w:id="93" w:name="_Toc13141"/>
      <w:bookmarkStart w:id="94" w:name="_Toc22259"/>
      <w:bookmarkStart w:id="95" w:name="_Toc4700"/>
      <w:r>
        <w:rPr>
          <w:rFonts w:hint="eastAsia"/>
        </w:rPr>
        <w:t xml:space="preserve">图3.2   </w:t>
      </w:r>
      <w:r>
        <w:t>STM32F103C8T6</w:t>
      </w:r>
      <w:r>
        <w:rPr>
          <w:rFonts w:hint="eastAsia"/>
        </w:rPr>
        <w:t>实物图</w:t>
      </w:r>
      <w:bookmarkEnd w:id="92"/>
      <w:bookmarkEnd w:id="93"/>
      <w:bookmarkEnd w:id="94"/>
      <w:bookmarkEnd w:id="95"/>
    </w:p>
    <w:p>
      <w:r>
        <w:rPr>
          <w:rFonts w:hint="eastAsia"/>
        </w:rPr>
        <w:tab/>
      </w:r>
    </w:p>
    <w:p>
      <w:r>
        <w:rPr>
          <w:rFonts w:hint="eastAsia"/>
        </w:rPr>
        <w:tab/>
      </w:r>
      <w:r>
        <w:rPr>
          <w:rFonts w:hint="eastAsia"/>
        </w:rPr>
        <w:t>这里将STM32F103C8T6简称为C8T6，STM32F103C8T6是意法半导体（STMicroelectronics）推出的一款32位ARM Cortex-M3内核微控制器，其主要特点是</w:t>
      </w:r>
    </w:p>
    <w:p>
      <w:r>
        <w:rPr>
          <w:rFonts w:hint="eastAsia"/>
        </w:rPr>
        <w:tab/>
      </w:r>
      <w:r>
        <w:rPr>
          <w:rFonts w:hint="eastAsia"/>
        </w:rPr>
        <w:t>·处理器核心：ARM Cortex-M3 32位处理器，主频最高可达72MHz，具有较高的性能和运算能力。</w:t>
      </w:r>
    </w:p>
    <w:p>
      <w:r>
        <w:rPr>
          <w:rFonts w:hint="eastAsia"/>
        </w:rPr>
        <w:tab/>
      </w:r>
      <w:r>
        <w:rPr>
          <w:rFonts w:hint="eastAsia"/>
        </w:rPr>
        <w:t>·存储器： 包括64KB Flash存储器和20KB RAM，适合存储程序代码和数据。</w:t>
      </w:r>
    </w:p>
    <w:p>
      <w:r>
        <w:rPr>
          <w:rFonts w:hint="eastAsia"/>
        </w:rPr>
        <w:tab/>
      </w:r>
      <w:r>
        <w:rPr>
          <w:rFonts w:hint="eastAsia"/>
        </w:rPr>
        <w:t>·接口和通信： 提供多种通信接口，包括SPI、I2C、USART等，方便与外部设备进行数据交换和通信。</w:t>
      </w:r>
    </w:p>
    <w:p>
      <w:r>
        <w:rPr>
          <w:rFonts w:hint="eastAsia"/>
        </w:rPr>
        <w:tab/>
      </w:r>
      <w:r>
        <w:rPr>
          <w:rFonts w:hint="eastAsia"/>
        </w:rPr>
        <w:t>·低功耗特性： 支持多种低功耗模式，适用于要求功耗低的应用场景，延长电池寿命。</w:t>
      </w:r>
    </w:p>
    <w:p>
      <w:r>
        <w:rPr>
          <w:rFonts w:hint="eastAsia"/>
        </w:rPr>
        <w:tab/>
      </w:r>
      <w:r>
        <w:rPr>
          <w:rFonts w:hint="eastAsia"/>
        </w:rPr>
        <w:t>·丰富的外设： 包括定时器、ADC/DAC、PWM等丰富的外设模块，满足不同应用的需求。</w:t>
      </w:r>
    </w:p>
    <w:p>
      <w:r>
        <w:rPr>
          <w:rFonts w:hint="eastAsia"/>
        </w:rPr>
        <w:tab/>
      </w:r>
      <w:r>
        <w:rPr>
          <w:rFonts w:hint="eastAsia"/>
        </w:rPr>
        <w:t>·工作电压范围： 2.0V至3.6V的宽工作电压范围，适用于多种电源供电环境。</w:t>
      </w:r>
    </w:p>
    <w:p>
      <w:r>
        <w:rPr>
          <w:rFonts w:hint="eastAsia"/>
        </w:rPr>
        <w:tab/>
      </w:r>
      <w:r>
        <w:rPr>
          <w:rFonts w:hint="eastAsia"/>
        </w:rPr>
        <w:t>·封装： STM32F103C8T6采用LQFP48封装，便于焊接和布局设计。</w:t>
      </w:r>
    </w:p>
    <w:p/>
    <w:p>
      <w:r>
        <w:rPr>
          <w:rFonts w:hint="eastAsia"/>
        </w:rPr>
        <w:drawing>
          <wp:inline distT="0" distB="0" distL="0" distR="0">
            <wp:extent cx="5684520" cy="3063240"/>
            <wp:effectExtent l="0" t="0" r="0" b="0"/>
            <wp:docPr id="9" name="图片 23" descr="3.3片上资源和外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descr="3.3片上资源和外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684520" cy="3063240"/>
                    </a:xfrm>
                    <a:prstGeom prst="rect">
                      <a:avLst/>
                    </a:prstGeom>
                    <a:noFill/>
                    <a:ln>
                      <a:noFill/>
                    </a:ln>
                  </pic:spPr>
                </pic:pic>
              </a:graphicData>
            </a:graphic>
          </wp:inline>
        </w:drawing>
      </w:r>
    </w:p>
    <w:p>
      <w:pPr>
        <w:pStyle w:val="22"/>
      </w:pPr>
      <w:bookmarkStart w:id="96" w:name="_Toc30685"/>
      <w:bookmarkStart w:id="97" w:name="_Toc26941"/>
      <w:bookmarkStart w:id="98" w:name="_Toc16079"/>
      <w:bookmarkStart w:id="99" w:name="_Toc7157"/>
      <w:r>
        <w:rPr>
          <w:rFonts w:hint="eastAsia"/>
        </w:rPr>
        <w:t>图3.3  片上资源和外设</w:t>
      </w:r>
      <w:bookmarkEnd w:id="96"/>
      <w:bookmarkEnd w:id="97"/>
      <w:bookmarkEnd w:id="98"/>
      <w:bookmarkEnd w:id="99"/>
    </w:p>
    <w:p/>
    <w:p>
      <w:r>
        <w:rPr>
          <w:rFonts w:hint="eastAsia"/>
        </w:rPr>
        <w:tab/>
      </w:r>
      <w:r>
        <w:rPr>
          <w:rFonts w:hint="eastAsia"/>
        </w:rPr>
        <w:t>STM32F103C8T6主要应用于工业控制、消费类电子、医疗设备、通信设备、汽车电子等领域。其中在工业控制领域，STM32F103C8T6常用于PLC、变频器、伺服控制器等设备的控制和数据采集。在消费类电子领域，STM32F103C8T6常用于智能家居、智能穿戴设备、智能手机等产品的控制和通信。在医疗设备领域，STM32F103C8T6常用于计步器、血压计、血糖仪等设备的控制和数据处理。</w:t>
      </w:r>
    </w:p>
    <w:p>
      <w:pPr>
        <w:jc w:val="left"/>
      </w:pPr>
    </w:p>
    <w:p>
      <w:pPr>
        <w:rPr>
          <w:rFonts w:ascii="宋体" w:hAnsi="宋体" w:cs="宋体"/>
        </w:rPr>
      </w:pPr>
    </w:p>
    <w:p>
      <w:pPr>
        <w:rPr>
          <w:rFonts w:ascii="宋体" w:hAnsi="宋体" w:cs="宋体"/>
        </w:rPr>
      </w:pPr>
    </w:p>
    <w:p>
      <w:pPr>
        <w:pStyle w:val="3"/>
        <w:spacing w:before="120"/>
      </w:pPr>
      <w:bookmarkStart w:id="100" w:name="_Toc24602"/>
      <w:bookmarkStart w:id="101" w:name="_Toc22457"/>
      <w:r>
        <w:t>3.3心率检测模块</w:t>
      </w:r>
      <w:bookmarkEnd w:id="100"/>
      <w:bookmarkEnd w:id="101"/>
    </w:p>
    <w:p>
      <w:pPr>
        <w:pStyle w:val="4"/>
        <w:spacing w:before="120"/>
        <w:rPr>
          <w:ins w:id="1100" w:author="小峰" w:date="2024-05-11T16:03:00Z"/>
        </w:rPr>
        <w:pPrChange w:id="1099" w:author="小峰" w:date="2024-05-11T16:05:00Z">
          <w:pPr/>
        </w:pPrChange>
      </w:pPr>
      <w:ins w:id="1101" w:author="小峰" w:date="2024-05-11T16:03:00Z">
        <w:bookmarkStart w:id="102" w:name="_Toc7498"/>
        <w:bookmarkStart w:id="103" w:name="_Toc3725"/>
        <w:r>
          <w:rPr>
            <w:rFonts w:hint="eastAsia"/>
          </w:rPr>
          <w:t>3.3.1MAX30102模块</w:t>
        </w:r>
        <w:bookmarkEnd w:id="102"/>
        <w:bookmarkEnd w:id="103"/>
      </w:ins>
      <w:r>
        <w:rPr>
          <w:rFonts w:hint="eastAsia"/>
        </w:rPr>
        <w:tab/>
      </w:r>
    </w:p>
    <w:p>
      <w:ins w:id="1102" w:author="小峰" w:date="2024-05-13T11:15:00Z">
        <w:r>
          <w:rPr>
            <w:rFonts w:hint="eastAsia"/>
          </w:rPr>
          <w:tab/>
        </w:r>
      </w:ins>
      <w:r>
        <w:rPr>
          <w:rFonts w:hint="eastAsia"/>
        </w:rPr>
        <w:t>2014 年 11 月，Maxim Integrated Products(MXIM)在电子博览会上展示出的智能医疗平台包含了各种各样的可穿戴设备的软硬件应用，第一代测量心率血氧的 MXIM</w:t>
      </w:r>
    </w:p>
    <w:p>
      <w:r>
        <w:rPr>
          <w:rFonts w:hint="eastAsia"/>
        </w:rPr>
        <w:t>MAX30100芯片就在其中。MXIM MAX30100 芯片内置光学检测传感器与 LED发光管，它是当时医疗行业芯片尺寸最小、功耗最低的心率、血氧饱和度传感器，受到医疗监测和可穿戴设备等领域的追捧。</w:t>
      </w:r>
    </w:p>
    <w:p>
      <w:pPr>
        <w:rPr>
          <w:vertAlign w:val="superscript"/>
        </w:rPr>
      </w:pPr>
      <w:r>
        <w:rPr>
          <w:rFonts w:hint="eastAsia"/>
        </w:rPr>
        <w:tab/>
      </w:r>
      <w:r>
        <w:rPr>
          <w:rFonts w:hint="eastAsia"/>
        </w:rPr>
        <w:t>2016 年 1 月，MXIM 推出第二代芯片—</w:t>
      </w:r>
      <w:del w:id="1103" w:author="小峰" w:date="2024-05-13T11:15:00Z">
        <w:r>
          <w:rPr>
            <w:rFonts w:hint="eastAsia"/>
          </w:rPr>
          <w:delText>—</w:delText>
        </w:r>
      </w:del>
      <w:r>
        <w:rPr>
          <w:rFonts w:hint="eastAsia"/>
        </w:rPr>
        <w:t>MXIM MAX30102。MXIM MAX30100 芯片与 MXIM MAX30102 芯片两款产品的部分参数对比表如表</w:t>
      </w:r>
      <w:ins w:id="1104" w:author="峰 高" w:date="2024-05-11T11:06:00Z">
        <w:r>
          <w:rPr>
            <w:rFonts w:hint="eastAsia"/>
          </w:rPr>
          <w:t>3.3</w:t>
        </w:r>
      </w:ins>
      <w:del w:id="1105" w:author="峰 高" w:date="2024-05-11T11:06:00Z">
        <w:r>
          <w:rPr>
            <w:rFonts w:hint="eastAsia"/>
          </w:rPr>
          <w:delText xml:space="preserve"> </w:delText>
        </w:r>
      </w:del>
      <w:r>
        <w:rPr>
          <w:rFonts w:hint="eastAsia"/>
        </w:rPr>
        <w:t>所示。</w:t>
      </w:r>
      <w:r>
        <w:rPr>
          <w:vertAlign w:val="superscript"/>
        </w:rPr>
        <w:fldChar w:fldCharType="begin"/>
      </w:r>
      <w:r>
        <w:rPr>
          <w:vertAlign w:val="superscript"/>
        </w:rPr>
        <w:instrText xml:space="preserve"> </w:instrText>
      </w:r>
      <w:r>
        <w:rPr>
          <w:rFonts w:hint="eastAsia"/>
          <w:vertAlign w:val="superscript"/>
        </w:rPr>
        <w:instrText xml:space="preserve">REF _Ref7736 \r \h</w:instrText>
      </w:r>
      <w:r>
        <w:rPr>
          <w:vertAlign w:val="superscript"/>
        </w:rPr>
        <w:instrText xml:space="preserve">  \* MERGEFORMAT </w:instrText>
      </w:r>
      <w:r>
        <w:rPr>
          <w:vertAlign w:val="superscript"/>
        </w:rPr>
        <w:fldChar w:fldCharType="separate"/>
      </w:r>
      <w:r>
        <w:rPr>
          <w:vertAlign w:val="superscript"/>
        </w:rPr>
        <w:t>[</w:t>
      </w:r>
      <w:bookmarkStart w:id="104" w:name="_Hlt166317849"/>
      <w:bookmarkStart w:id="105" w:name="_Hlt166317848"/>
      <w:r>
        <w:rPr>
          <w:vertAlign w:val="superscript"/>
        </w:rPr>
        <w:t>1</w:t>
      </w:r>
      <w:bookmarkEnd w:id="104"/>
      <w:bookmarkEnd w:id="105"/>
      <w:r>
        <w:rPr>
          <w:vertAlign w:val="superscript"/>
        </w:rPr>
        <w:t>]</w:t>
      </w:r>
      <w:r>
        <w:rPr>
          <w:vertAlign w:val="superscript"/>
        </w:rPr>
        <w:fldChar w:fldCharType="end"/>
      </w:r>
      <w:r>
        <w:rPr>
          <w:rFonts w:hint="eastAsia"/>
          <w:vertAlign w:val="superscript"/>
        </w:rPr>
        <w:t>35</w:t>
      </w:r>
    </w:p>
    <w:tbl>
      <w:tblPr>
        <w:tblStyle w:val="17"/>
        <w:tblW w:w="0" w:type="auto"/>
        <w:tblInd w:w="-1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7"/>
        <w:gridCol w:w="3058"/>
        <w:gridCol w:w="3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106" w:author="峰 高" w:date="2024-05-11T11:07:00Z"/>
          <w:del w:id="1107" w:author="小峰" w:date="2024-05-11T11:09:00Z"/>
        </w:trPr>
        <w:tc>
          <w:tcPr>
            <w:tcW w:w="3057" w:type="dxa"/>
          </w:tcPr>
          <w:p>
            <w:pPr>
              <w:widowControl w:val="0"/>
              <w:rPr>
                <w:ins w:id="1108" w:author="峰 高" w:date="2024-05-11T11:07:00Z"/>
                <w:del w:id="1109" w:author="小峰" w:date="2024-05-11T11:09:00Z"/>
              </w:rPr>
            </w:pPr>
          </w:p>
        </w:tc>
        <w:tc>
          <w:tcPr>
            <w:tcW w:w="3058" w:type="dxa"/>
          </w:tcPr>
          <w:p>
            <w:pPr>
              <w:widowControl w:val="0"/>
              <w:rPr>
                <w:ins w:id="1110" w:author="峰 高" w:date="2024-05-11T11:07:00Z"/>
                <w:del w:id="1111" w:author="小峰" w:date="2024-05-11T11:09:00Z"/>
              </w:rPr>
            </w:pPr>
          </w:p>
        </w:tc>
        <w:tc>
          <w:tcPr>
            <w:tcW w:w="3058" w:type="dxa"/>
          </w:tcPr>
          <w:p>
            <w:pPr>
              <w:widowControl w:val="0"/>
              <w:rPr>
                <w:ins w:id="1112" w:author="峰 高" w:date="2024-05-11T11:07:00Z"/>
                <w:del w:id="1113" w:author="小峰" w:date="2024-05-11T11:0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114" w:author="峰 高" w:date="2024-05-11T11:07:00Z"/>
          <w:del w:id="1115" w:author="小峰" w:date="2024-05-11T11:09:00Z"/>
        </w:trPr>
        <w:tc>
          <w:tcPr>
            <w:tcW w:w="3057" w:type="dxa"/>
          </w:tcPr>
          <w:p>
            <w:pPr>
              <w:widowControl w:val="0"/>
              <w:rPr>
                <w:ins w:id="1116" w:author="峰 高" w:date="2024-05-11T11:07:00Z"/>
                <w:del w:id="1117" w:author="小峰" w:date="2024-05-11T11:09:00Z"/>
              </w:rPr>
            </w:pPr>
          </w:p>
        </w:tc>
        <w:tc>
          <w:tcPr>
            <w:tcW w:w="3058" w:type="dxa"/>
          </w:tcPr>
          <w:p>
            <w:pPr>
              <w:widowControl w:val="0"/>
              <w:rPr>
                <w:ins w:id="1118" w:author="峰 高" w:date="2024-05-11T11:07:00Z"/>
                <w:del w:id="1119" w:author="小峰" w:date="2024-05-11T11:09:00Z"/>
              </w:rPr>
            </w:pPr>
          </w:p>
        </w:tc>
        <w:tc>
          <w:tcPr>
            <w:tcW w:w="3058" w:type="dxa"/>
          </w:tcPr>
          <w:p>
            <w:pPr>
              <w:widowControl w:val="0"/>
              <w:rPr>
                <w:ins w:id="1120" w:author="峰 高" w:date="2024-05-11T11:07:00Z"/>
                <w:del w:id="1121" w:author="小峰" w:date="2024-05-11T11:0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122" w:author="峰 高" w:date="2024-05-11T11:07:00Z"/>
          <w:del w:id="1123" w:author="小峰" w:date="2024-05-11T11:09:00Z"/>
        </w:trPr>
        <w:tc>
          <w:tcPr>
            <w:tcW w:w="3057" w:type="dxa"/>
          </w:tcPr>
          <w:p>
            <w:pPr>
              <w:widowControl w:val="0"/>
              <w:rPr>
                <w:ins w:id="1124" w:author="峰 高" w:date="2024-05-11T11:07:00Z"/>
                <w:del w:id="1125" w:author="小峰" w:date="2024-05-11T11:09:00Z"/>
              </w:rPr>
            </w:pPr>
          </w:p>
        </w:tc>
        <w:tc>
          <w:tcPr>
            <w:tcW w:w="3058" w:type="dxa"/>
          </w:tcPr>
          <w:p>
            <w:pPr>
              <w:widowControl w:val="0"/>
              <w:rPr>
                <w:ins w:id="1126" w:author="峰 高" w:date="2024-05-11T11:07:00Z"/>
                <w:del w:id="1127" w:author="小峰" w:date="2024-05-11T11:09:00Z"/>
              </w:rPr>
            </w:pPr>
          </w:p>
        </w:tc>
        <w:tc>
          <w:tcPr>
            <w:tcW w:w="3058" w:type="dxa"/>
          </w:tcPr>
          <w:p>
            <w:pPr>
              <w:widowControl w:val="0"/>
              <w:rPr>
                <w:ins w:id="1128" w:author="峰 高" w:date="2024-05-11T11:07:00Z"/>
                <w:del w:id="1129" w:author="小峰" w:date="2024-05-11T11:0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130" w:author="峰 高" w:date="2024-05-11T11:07:00Z"/>
          <w:del w:id="1131" w:author="小峰" w:date="2024-05-11T11:09:00Z"/>
        </w:trPr>
        <w:tc>
          <w:tcPr>
            <w:tcW w:w="3057" w:type="dxa"/>
          </w:tcPr>
          <w:p>
            <w:pPr>
              <w:widowControl w:val="0"/>
              <w:rPr>
                <w:ins w:id="1132" w:author="峰 高" w:date="2024-05-11T11:07:00Z"/>
                <w:del w:id="1133" w:author="小峰" w:date="2024-05-11T11:09:00Z"/>
              </w:rPr>
            </w:pPr>
          </w:p>
        </w:tc>
        <w:tc>
          <w:tcPr>
            <w:tcW w:w="3058" w:type="dxa"/>
          </w:tcPr>
          <w:p>
            <w:pPr>
              <w:widowControl w:val="0"/>
              <w:rPr>
                <w:ins w:id="1134" w:author="峰 高" w:date="2024-05-11T11:07:00Z"/>
                <w:del w:id="1135" w:author="小峰" w:date="2024-05-11T11:09:00Z"/>
              </w:rPr>
            </w:pPr>
          </w:p>
        </w:tc>
        <w:tc>
          <w:tcPr>
            <w:tcW w:w="3058" w:type="dxa"/>
          </w:tcPr>
          <w:p>
            <w:pPr>
              <w:widowControl w:val="0"/>
              <w:rPr>
                <w:ins w:id="1136" w:author="峰 高" w:date="2024-05-11T11:07:00Z"/>
                <w:del w:id="1137" w:author="小峰" w:date="2024-05-11T11:0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138" w:author="峰 高" w:date="2024-05-11T11:07:00Z"/>
          <w:del w:id="1139" w:author="小峰" w:date="2024-05-11T11:09:00Z"/>
        </w:trPr>
        <w:tc>
          <w:tcPr>
            <w:tcW w:w="3057" w:type="dxa"/>
          </w:tcPr>
          <w:p>
            <w:pPr>
              <w:widowControl w:val="0"/>
              <w:rPr>
                <w:ins w:id="1140" w:author="峰 高" w:date="2024-05-11T11:07:00Z"/>
                <w:del w:id="1141" w:author="小峰" w:date="2024-05-11T11:09:00Z"/>
              </w:rPr>
            </w:pPr>
          </w:p>
        </w:tc>
        <w:tc>
          <w:tcPr>
            <w:tcW w:w="3058" w:type="dxa"/>
          </w:tcPr>
          <w:p>
            <w:pPr>
              <w:widowControl w:val="0"/>
              <w:rPr>
                <w:ins w:id="1142" w:author="峰 高" w:date="2024-05-11T11:07:00Z"/>
                <w:del w:id="1143" w:author="小峰" w:date="2024-05-11T11:09:00Z"/>
              </w:rPr>
            </w:pPr>
          </w:p>
        </w:tc>
        <w:tc>
          <w:tcPr>
            <w:tcW w:w="3058" w:type="dxa"/>
          </w:tcPr>
          <w:p>
            <w:pPr>
              <w:widowControl w:val="0"/>
              <w:rPr>
                <w:ins w:id="1144" w:author="峰 高" w:date="2024-05-11T11:07:00Z"/>
                <w:del w:id="1145" w:author="小峰" w:date="2024-05-11T11:0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146" w:author="峰 高" w:date="2024-05-11T11:07:00Z"/>
          <w:del w:id="1147" w:author="小峰" w:date="2024-05-11T11:09:00Z"/>
        </w:trPr>
        <w:tc>
          <w:tcPr>
            <w:tcW w:w="3057" w:type="dxa"/>
          </w:tcPr>
          <w:p>
            <w:pPr>
              <w:widowControl w:val="0"/>
              <w:rPr>
                <w:ins w:id="1148" w:author="峰 高" w:date="2024-05-11T11:07:00Z"/>
                <w:del w:id="1149" w:author="小峰" w:date="2024-05-11T11:09:00Z"/>
              </w:rPr>
            </w:pPr>
          </w:p>
        </w:tc>
        <w:tc>
          <w:tcPr>
            <w:tcW w:w="3058" w:type="dxa"/>
          </w:tcPr>
          <w:p>
            <w:pPr>
              <w:widowControl w:val="0"/>
              <w:rPr>
                <w:ins w:id="1150" w:author="峰 高" w:date="2024-05-11T11:07:00Z"/>
                <w:del w:id="1151" w:author="小峰" w:date="2024-05-11T11:09:00Z"/>
              </w:rPr>
            </w:pPr>
          </w:p>
        </w:tc>
        <w:tc>
          <w:tcPr>
            <w:tcW w:w="3058" w:type="dxa"/>
          </w:tcPr>
          <w:p>
            <w:pPr>
              <w:widowControl w:val="0"/>
              <w:rPr>
                <w:ins w:id="1152" w:author="峰 高" w:date="2024-05-11T11:07:00Z"/>
                <w:del w:id="1153" w:author="小峰" w:date="2024-05-11T11:09:00Z"/>
              </w:rPr>
            </w:pPr>
          </w:p>
        </w:tc>
      </w:tr>
    </w:tbl>
    <w:p>
      <w:pPr>
        <w:rPr>
          <w:ins w:id="1154" w:author="小峰" w:date="2024-05-11T11:09:00Z"/>
        </w:rPr>
      </w:pPr>
    </w:p>
    <w:p>
      <w:pPr>
        <w:pStyle w:val="23"/>
        <w:rPr>
          <w:ins w:id="1156" w:author="小峰" w:date="2024-05-11T11:09:00Z"/>
        </w:rPr>
        <w:pPrChange w:id="1155" w:author="小峰" w:date="2024-05-11T11:12:00Z">
          <w:pPr/>
        </w:pPrChange>
      </w:pPr>
      <w:ins w:id="1157" w:author="小峰" w:date="2024-05-11T11:10:00Z">
        <w:r>
          <w:rPr/>
          <w:t>表3.3  MXIM MAX30102系列产品</w:t>
        </w:r>
      </w:ins>
      <w:ins w:id="1158" w:author="小峰" w:date="2024-05-11T11:11:00Z">
        <w:r>
          <w:rPr/>
          <w:t>参数表</w:t>
        </w:r>
      </w:ins>
    </w:p>
    <w:tbl>
      <w:tblPr>
        <w:tblStyle w:val="17"/>
        <w:tblW w:w="918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61"/>
        <w:gridCol w:w="3061"/>
        <w:gridCol w:w="306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ins w:id="1159" w:author="小峰" w:date="2024-05-11T11:09:00Z"/>
        </w:trPr>
        <w:tc>
          <w:tcPr>
            <w:tcW w:w="3061" w:type="dxa"/>
            <w:tcBorders>
              <w:top w:val="single" w:color="000000" w:sz="12" w:space="0"/>
              <w:bottom w:val="single" w:color="000000" w:sz="4" w:space="0"/>
            </w:tcBorders>
            <w:shd w:val="clear" w:color="auto" w:fill="FFFFFF"/>
            <w:vAlign w:val="center"/>
          </w:tcPr>
          <w:p>
            <w:pPr>
              <w:widowControl w:val="0"/>
              <w:jc w:val="center"/>
              <w:rPr>
                <w:ins w:id="1160" w:author="小峰" w:date="2024-05-11T11:09:00Z"/>
                <w:rFonts w:ascii="宋体" w:hAnsi="宋体" w:cs="宋体"/>
                <w:color w:val="000000"/>
                <w:sz w:val="21"/>
                <w:szCs w:val="21"/>
              </w:rPr>
            </w:pPr>
            <w:ins w:id="1161" w:author="小峰" w:date="2024-05-11T11:10:00Z">
              <w:r>
                <w:rPr>
                  <w:rFonts w:hint="eastAsia" w:ascii="宋体" w:hAnsi="宋体" w:cs="宋体"/>
                  <w:color w:val="000000"/>
                  <w:sz w:val="21"/>
                  <w:szCs w:val="21"/>
                </w:rPr>
                <w:t>产品名称</w:t>
              </w:r>
            </w:ins>
          </w:p>
        </w:tc>
        <w:tc>
          <w:tcPr>
            <w:tcW w:w="3061" w:type="dxa"/>
            <w:tcBorders>
              <w:top w:val="single" w:color="000000" w:sz="12" w:space="0"/>
              <w:bottom w:val="single" w:color="000000" w:sz="4" w:space="0"/>
            </w:tcBorders>
            <w:shd w:val="clear" w:color="auto" w:fill="FFFFFF"/>
            <w:vAlign w:val="center"/>
          </w:tcPr>
          <w:p>
            <w:pPr>
              <w:widowControl w:val="0"/>
              <w:jc w:val="center"/>
              <w:rPr>
                <w:ins w:id="1162" w:author="小峰" w:date="2024-05-11T11:09:00Z"/>
                <w:rFonts w:ascii="宋体" w:hAnsi="宋体" w:cs="宋体"/>
                <w:color w:val="000000"/>
                <w:sz w:val="21"/>
                <w:szCs w:val="21"/>
              </w:rPr>
            </w:pPr>
            <w:ins w:id="1163" w:author="小峰" w:date="2024-05-11T11:13:00Z">
              <w:r>
                <w:rPr>
                  <w:rFonts w:hint="eastAsia" w:ascii="宋体" w:hAnsi="宋体" w:cs="宋体"/>
                  <w:color w:val="000000"/>
                  <w:sz w:val="21"/>
                  <w:szCs w:val="21"/>
                </w:rPr>
                <w:t>MAX30100</w:t>
              </w:r>
            </w:ins>
          </w:p>
        </w:tc>
        <w:tc>
          <w:tcPr>
            <w:tcW w:w="3061" w:type="dxa"/>
            <w:tcBorders>
              <w:top w:val="single" w:color="000000" w:sz="12" w:space="0"/>
              <w:bottom w:val="single" w:color="000000" w:sz="4" w:space="0"/>
            </w:tcBorders>
            <w:shd w:val="clear" w:color="auto" w:fill="FFFFFF"/>
            <w:vAlign w:val="center"/>
          </w:tcPr>
          <w:p>
            <w:pPr>
              <w:widowControl w:val="0"/>
              <w:jc w:val="center"/>
              <w:rPr>
                <w:ins w:id="1164" w:author="小峰" w:date="2024-05-11T11:09:00Z"/>
                <w:rFonts w:ascii="宋体" w:hAnsi="宋体" w:cs="宋体"/>
                <w:color w:val="000000"/>
                <w:sz w:val="21"/>
                <w:szCs w:val="21"/>
              </w:rPr>
            </w:pPr>
            <w:ins w:id="1165" w:author="小峰" w:date="2024-05-11T11:13:00Z">
              <w:r>
                <w:rPr>
                  <w:rFonts w:hint="eastAsia" w:ascii="宋体" w:hAnsi="宋体" w:cs="宋体"/>
                  <w:color w:val="000000"/>
                  <w:sz w:val="21"/>
                  <w:szCs w:val="21"/>
                </w:rPr>
                <w:t>MAX30102</w:t>
              </w:r>
            </w:ins>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ins w:id="1166" w:author="小峰" w:date="2024-05-11T11:09:00Z"/>
        </w:trPr>
        <w:tc>
          <w:tcPr>
            <w:tcW w:w="3061" w:type="dxa"/>
            <w:tcBorders>
              <w:top w:val="single" w:color="000000" w:sz="4" w:space="0"/>
            </w:tcBorders>
            <w:shd w:val="clear" w:color="auto" w:fill="FFFFFF"/>
            <w:vAlign w:val="center"/>
          </w:tcPr>
          <w:p>
            <w:pPr>
              <w:widowControl w:val="0"/>
              <w:jc w:val="center"/>
              <w:rPr>
                <w:ins w:id="1167" w:author="小峰" w:date="2024-05-11T11:09:00Z"/>
                <w:rFonts w:ascii="宋体" w:hAnsi="宋体" w:cs="宋体"/>
                <w:color w:val="000000"/>
                <w:sz w:val="21"/>
                <w:szCs w:val="21"/>
              </w:rPr>
            </w:pPr>
            <w:ins w:id="1168" w:author="小峰" w:date="2024-05-11T11:13:00Z">
              <w:r>
                <w:rPr>
                  <w:rFonts w:hint="eastAsia" w:ascii="宋体" w:hAnsi="宋体" w:cs="宋体"/>
                  <w:color w:val="000000"/>
                  <w:sz w:val="21"/>
                  <w:szCs w:val="21"/>
                </w:rPr>
                <w:t>分辨率（bit）</w:t>
              </w:r>
            </w:ins>
          </w:p>
        </w:tc>
        <w:tc>
          <w:tcPr>
            <w:tcW w:w="3061" w:type="dxa"/>
            <w:tcBorders>
              <w:top w:val="single" w:color="000000" w:sz="4" w:space="0"/>
            </w:tcBorders>
            <w:shd w:val="clear" w:color="auto" w:fill="FFFFFF"/>
            <w:vAlign w:val="center"/>
          </w:tcPr>
          <w:p>
            <w:pPr>
              <w:widowControl w:val="0"/>
              <w:jc w:val="center"/>
              <w:rPr>
                <w:ins w:id="1169" w:author="小峰" w:date="2024-05-11T11:09:00Z"/>
                <w:rFonts w:ascii="宋体" w:hAnsi="宋体" w:cs="宋体"/>
                <w:color w:val="000000"/>
                <w:sz w:val="21"/>
                <w:szCs w:val="21"/>
              </w:rPr>
            </w:pPr>
            <w:ins w:id="1170" w:author="小峰" w:date="2024-05-11T11:15:00Z">
              <w:r>
                <w:rPr>
                  <w:rFonts w:hint="eastAsia" w:ascii="宋体" w:hAnsi="宋体" w:cs="宋体"/>
                  <w:color w:val="000000"/>
                  <w:sz w:val="21"/>
                  <w:szCs w:val="21"/>
                </w:rPr>
                <w:t>16</w:t>
              </w:r>
            </w:ins>
          </w:p>
        </w:tc>
        <w:tc>
          <w:tcPr>
            <w:tcW w:w="3061" w:type="dxa"/>
            <w:tcBorders>
              <w:top w:val="single" w:color="000000" w:sz="4" w:space="0"/>
            </w:tcBorders>
            <w:shd w:val="clear" w:color="auto" w:fill="FFFFFF"/>
            <w:vAlign w:val="center"/>
          </w:tcPr>
          <w:p>
            <w:pPr>
              <w:widowControl w:val="0"/>
              <w:jc w:val="center"/>
              <w:rPr>
                <w:ins w:id="1171" w:author="小峰" w:date="2024-05-11T11:09:00Z"/>
                <w:rFonts w:ascii="宋体" w:hAnsi="宋体" w:cs="宋体"/>
                <w:color w:val="000000"/>
                <w:sz w:val="21"/>
                <w:szCs w:val="21"/>
              </w:rPr>
            </w:pPr>
            <w:ins w:id="1172" w:author="小峰" w:date="2024-05-11T11:16:00Z">
              <w:r>
                <w:rPr>
                  <w:rFonts w:hint="eastAsia" w:ascii="宋体" w:hAnsi="宋体" w:cs="宋体"/>
                  <w:color w:val="000000"/>
                  <w:sz w:val="21"/>
                  <w:szCs w:val="21"/>
                </w:rPr>
                <w:t>18</w:t>
              </w:r>
            </w:ins>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ins w:id="1173" w:author="小峰" w:date="2024-05-11T11:09:00Z"/>
        </w:trPr>
        <w:tc>
          <w:tcPr>
            <w:tcW w:w="3061" w:type="dxa"/>
            <w:shd w:val="clear" w:color="auto" w:fill="FFFFFF"/>
            <w:vAlign w:val="center"/>
          </w:tcPr>
          <w:p>
            <w:pPr>
              <w:widowControl w:val="0"/>
              <w:jc w:val="center"/>
              <w:rPr>
                <w:ins w:id="1174" w:author="小峰" w:date="2024-05-11T11:09:00Z"/>
                <w:rFonts w:ascii="宋体" w:hAnsi="宋体" w:cs="宋体"/>
                <w:color w:val="000000"/>
                <w:sz w:val="21"/>
                <w:szCs w:val="21"/>
              </w:rPr>
            </w:pPr>
            <w:ins w:id="1175" w:author="小峰" w:date="2024-05-11T11:14:00Z">
              <w:r>
                <w:rPr>
                  <w:rFonts w:hint="eastAsia" w:ascii="宋体" w:hAnsi="宋体" w:cs="宋体"/>
                  <w:color w:val="000000"/>
                  <w:sz w:val="21"/>
                  <w:szCs w:val="21"/>
                </w:rPr>
                <w:t>FIFO深度</w:t>
              </w:r>
            </w:ins>
          </w:p>
        </w:tc>
        <w:tc>
          <w:tcPr>
            <w:tcW w:w="3061" w:type="dxa"/>
            <w:shd w:val="clear" w:color="auto" w:fill="FFFFFF"/>
            <w:vAlign w:val="center"/>
          </w:tcPr>
          <w:p>
            <w:pPr>
              <w:widowControl w:val="0"/>
              <w:jc w:val="center"/>
              <w:rPr>
                <w:ins w:id="1176" w:author="小峰" w:date="2024-05-11T11:09:00Z"/>
                <w:rFonts w:ascii="宋体" w:hAnsi="宋体" w:cs="宋体"/>
                <w:color w:val="000000"/>
                <w:sz w:val="21"/>
                <w:szCs w:val="21"/>
              </w:rPr>
            </w:pPr>
            <w:ins w:id="1177" w:author="小峰" w:date="2024-05-11T11:15:00Z">
              <w:r>
                <w:rPr>
                  <w:rFonts w:hint="eastAsia" w:ascii="宋体" w:hAnsi="宋体" w:cs="宋体"/>
                  <w:color w:val="000000"/>
                  <w:sz w:val="21"/>
                  <w:szCs w:val="21"/>
                </w:rPr>
                <w:t>16</w:t>
              </w:r>
            </w:ins>
          </w:p>
        </w:tc>
        <w:tc>
          <w:tcPr>
            <w:tcW w:w="3061" w:type="dxa"/>
            <w:shd w:val="clear" w:color="auto" w:fill="FFFFFF"/>
            <w:vAlign w:val="center"/>
          </w:tcPr>
          <w:p>
            <w:pPr>
              <w:widowControl w:val="0"/>
              <w:jc w:val="center"/>
              <w:rPr>
                <w:ins w:id="1178" w:author="小峰" w:date="2024-05-11T11:09:00Z"/>
                <w:rFonts w:ascii="宋体" w:hAnsi="宋体" w:cs="宋体"/>
                <w:color w:val="000000"/>
                <w:sz w:val="21"/>
                <w:szCs w:val="21"/>
              </w:rPr>
            </w:pPr>
            <w:ins w:id="1179" w:author="小峰" w:date="2024-05-11T11:15:00Z">
              <w:r>
                <w:rPr>
                  <w:rFonts w:hint="eastAsia" w:ascii="宋体" w:hAnsi="宋体" w:cs="宋体"/>
                  <w:color w:val="000000"/>
                  <w:sz w:val="21"/>
                  <w:szCs w:val="21"/>
                </w:rPr>
                <w:t>32</w:t>
              </w:r>
            </w:ins>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ins w:id="1180" w:author="小峰" w:date="2024-05-11T11:09:00Z"/>
        </w:trPr>
        <w:tc>
          <w:tcPr>
            <w:tcW w:w="3061" w:type="dxa"/>
            <w:shd w:val="clear" w:color="auto" w:fill="FFFFFF"/>
            <w:vAlign w:val="center"/>
          </w:tcPr>
          <w:p>
            <w:pPr>
              <w:widowControl w:val="0"/>
              <w:jc w:val="center"/>
              <w:rPr>
                <w:ins w:id="1181" w:author="小峰" w:date="2024-05-11T11:09:00Z"/>
                <w:rFonts w:ascii="宋体" w:hAnsi="宋体" w:cs="宋体"/>
                <w:color w:val="000000"/>
                <w:sz w:val="21"/>
                <w:szCs w:val="21"/>
              </w:rPr>
            </w:pPr>
            <w:ins w:id="1182" w:author="小峰" w:date="2024-05-11T11:14:00Z">
              <w:r>
                <w:rPr>
                  <w:rFonts w:hint="eastAsia" w:ascii="宋体" w:hAnsi="宋体" w:cs="宋体"/>
                  <w:color w:val="000000"/>
                  <w:sz w:val="21"/>
                  <w:szCs w:val="21"/>
                </w:rPr>
                <w:t>最大采样率（SPS）</w:t>
              </w:r>
            </w:ins>
          </w:p>
        </w:tc>
        <w:tc>
          <w:tcPr>
            <w:tcW w:w="3061" w:type="dxa"/>
            <w:shd w:val="clear" w:color="auto" w:fill="FFFFFF"/>
            <w:vAlign w:val="center"/>
          </w:tcPr>
          <w:p>
            <w:pPr>
              <w:widowControl w:val="0"/>
              <w:jc w:val="center"/>
              <w:rPr>
                <w:ins w:id="1183" w:author="小峰" w:date="2024-05-11T11:09:00Z"/>
                <w:rFonts w:ascii="宋体" w:hAnsi="宋体" w:cs="宋体"/>
                <w:color w:val="000000"/>
                <w:sz w:val="21"/>
                <w:szCs w:val="21"/>
              </w:rPr>
            </w:pPr>
            <w:ins w:id="1184" w:author="小峰" w:date="2024-05-11T11:15:00Z">
              <w:r>
                <w:rPr>
                  <w:rFonts w:hint="eastAsia" w:ascii="宋体" w:hAnsi="宋体" w:cs="宋体"/>
                  <w:color w:val="000000"/>
                  <w:sz w:val="21"/>
                  <w:szCs w:val="21"/>
                </w:rPr>
                <w:t>1000</w:t>
              </w:r>
            </w:ins>
          </w:p>
        </w:tc>
        <w:tc>
          <w:tcPr>
            <w:tcW w:w="3061" w:type="dxa"/>
            <w:shd w:val="clear" w:color="auto" w:fill="FFFFFF"/>
            <w:vAlign w:val="center"/>
          </w:tcPr>
          <w:p>
            <w:pPr>
              <w:widowControl w:val="0"/>
              <w:jc w:val="center"/>
              <w:rPr>
                <w:ins w:id="1185" w:author="小峰" w:date="2024-05-11T11:09:00Z"/>
                <w:rFonts w:ascii="宋体" w:hAnsi="宋体" w:cs="宋体"/>
                <w:color w:val="000000"/>
                <w:sz w:val="21"/>
                <w:szCs w:val="21"/>
              </w:rPr>
            </w:pPr>
            <w:ins w:id="1186" w:author="小峰" w:date="2024-05-11T11:15:00Z">
              <w:r>
                <w:rPr>
                  <w:rFonts w:hint="eastAsia" w:ascii="宋体" w:hAnsi="宋体" w:cs="宋体"/>
                  <w:color w:val="000000"/>
                  <w:sz w:val="21"/>
                  <w:szCs w:val="21"/>
                </w:rPr>
                <w:t>3200</w:t>
              </w:r>
            </w:ins>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ins w:id="1187" w:author="小峰" w:date="2024-05-11T11:09:00Z"/>
        </w:trPr>
        <w:tc>
          <w:tcPr>
            <w:tcW w:w="3061" w:type="dxa"/>
            <w:shd w:val="clear" w:color="auto" w:fill="FFFFFF"/>
            <w:vAlign w:val="center"/>
          </w:tcPr>
          <w:p>
            <w:pPr>
              <w:widowControl w:val="0"/>
              <w:jc w:val="center"/>
              <w:rPr>
                <w:ins w:id="1188" w:author="小峰" w:date="2024-05-11T11:09:00Z"/>
                <w:rFonts w:ascii="宋体" w:hAnsi="宋体" w:cs="宋体"/>
                <w:color w:val="000000"/>
                <w:sz w:val="21"/>
                <w:szCs w:val="21"/>
              </w:rPr>
            </w:pPr>
            <w:ins w:id="1189" w:author="小峰" w:date="2024-05-11T11:14:00Z">
              <w:r>
                <w:rPr>
                  <w:rFonts w:hint="eastAsia" w:ascii="宋体" w:hAnsi="宋体" w:cs="宋体"/>
                  <w:color w:val="000000"/>
                  <w:sz w:val="21"/>
                  <w:szCs w:val="21"/>
                </w:rPr>
                <w:t>耗电（mW）</w:t>
              </w:r>
            </w:ins>
          </w:p>
        </w:tc>
        <w:tc>
          <w:tcPr>
            <w:tcW w:w="3061" w:type="dxa"/>
            <w:shd w:val="clear" w:color="auto" w:fill="FFFFFF"/>
            <w:vAlign w:val="center"/>
          </w:tcPr>
          <w:p>
            <w:pPr>
              <w:widowControl w:val="0"/>
              <w:jc w:val="center"/>
              <w:rPr>
                <w:ins w:id="1190" w:author="小峰" w:date="2024-05-11T11:09:00Z"/>
                <w:rFonts w:ascii="宋体" w:hAnsi="宋体" w:cs="宋体"/>
                <w:color w:val="000000"/>
                <w:sz w:val="21"/>
                <w:szCs w:val="21"/>
              </w:rPr>
            </w:pPr>
            <w:ins w:id="1191" w:author="小峰" w:date="2024-05-11T11:15:00Z">
              <w:r>
                <w:rPr>
                  <w:rFonts w:hint="eastAsia" w:ascii="宋体" w:hAnsi="宋体" w:cs="宋体"/>
                  <w:color w:val="000000"/>
                  <w:sz w:val="21"/>
                  <w:szCs w:val="21"/>
                </w:rPr>
                <w:t>464</w:t>
              </w:r>
            </w:ins>
          </w:p>
        </w:tc>
        <w:tc>
          <w:tcPr>
            <w:tcW w:w="3061" w:type="dxa"/>
            <w:shd w:val="clear" w:color="auto" w:fill="FFFFFF"/>
            <w:vAlign w:val="center"/>
          </w:tcPr>
          <w:p>
            <w:pPr>
              <w:widowControl w:val="0"/>
              <w:jc w:val="center"/>
              <w:rPr>
                <w:ins w:id="1192" w:author="小峰" w:date="2024-05-11T11:09:00Z"/>
                <w:rFonts w:ascii="宋体" w:hAnsi="宋体" w:cs="宋体"/>
                <w:color w:val="000000"/>
                <w:sz w:val="21"/>
                <w:szCs w:val="21"/>
              </w:rPr>
            </w:pPr>
            <w:ins w:id="1193" w:author="小峰" w:date="2024-05-11T11:15:00Z">
              <w:r>
                <w:rPr>
                  <w:rFonts w:hint="eastAsia" w:ascii="宋体" w:hAnsi="宋体" w:cs="宋体"/>
                  <w:color w:val="000000"/>
                  <w:sz w:val="21"/>
                  <w:szCs w:val="21"/>
                </w:rPr>
                <w:t>440</w:t>
              </w:r>
            </w:ins>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ins w:id="1194" w:author="小峰" w:date="2024-05-11T11:09:00Z"/>
        </w:trPr>
        <w:tc>
          <w:tcPr>
            <w:tcW w:w="3061" w:type="dxa"/>
            <w:tcBorders>
              <w:bottom w:val="single" w:color="000000" w:sz="12" w:space="0"/>
            </w:tcBorders>
            <w:shd w:val="clear" w:color="auto" w:fill="FFFFFF"/>
            <w:vAlign w:val="center"/>
          </w:tcPr>
          <w:p>
            <w:pPr>
              <w:widowControl w:val="0"/>
              <w:jc w:val="center"/>
              <w:rPr>
                <w:ins w:id="1195" w:author="小峰" w:date="2024-05-11T11:09:00Z"/>
                <w:rFonts w:ascii="宋体" w:hAnsi="宋体" w:cs="宋体"/>
                <w:color w:val="000000"/>
                <w:sz w:val="21"/>
                <w:szCs w:val="21"/>
              </w:rPr>
            </w:pPr>
            <w:ins w:id="1196" w:author="小峰" w:date="2024-05-11T11:14:00Z">
              <w:r>
                <w:rPr>
                  <w:rFonts w:hint="eastAsia" w:ascii="宋体" w:hAnsi="宋体" w:cs="宋体"/>
                  <w:color w:val="000000"/>
                  <w:sz w:val="21"/>
                  <w:szCs w:val="21"/>
                </w:rPr>
                <w:t>工作温度（℃）</w:t>
              </w:r>
            </w:ins>
          </w:p>
        </w:tc>
        <w:tc>
          <w:tcPr>
            <w:tcW w:w="3061" w:type="dxa"/>
            <w:tcBorders>
              <w:bottom w:val="single" w:color="000000" w:sz="12" w:space="0"/>
            </w:tcBorders>
            <w:shd w:val="clear" w:color="auto" w:fill="FFFFFF"/>
            <w:vAlign w:val="center"/>
          </w:tcPr>
          <w:p>
            <w:pPr>
              <w:widowControl w:val="0"/>
              <w:jc w:val="center"/>
              <w:rPr>
                <w:ins w:id="1197" w:author="小峰" w:date="2024-05-11T11:09:00Z"/>
                <w:rFonts w:ascii="宋体" w:hAnsi="宋体" w:cs="宋体"/>
                <w:color w:val="000000"/>
                <w:sz w:val="21"/>
                <w:szCs w:val="21"/>
              </w:rPr>
            </w:pPr>
            <w:ins w:id="1198" w:author="小峰" w:date="2024-05-11T11:15:00Z">
              <w:r>
                <w:rPr>
                  <w:rFonts w:hint="eastAsia" w:ascii="宋体" w:hAnsi="宋体" w:cs="宋体"/>
                  <w:color w:val="000000"/>
                  <w:sz w:val="21"/>
                  <w:szCs w:val="21"/>
                </w:rPr>
                <w:t>-40</w:t>
              </w:r>
            </w:ins>
            <w:ins w:id="1199" w:author="小峰" w:date="2024-05-11T15:43:00Z">
              <w:r>
                <w:rPr>
                  <w:rFonts w:hint="eastAsia" w:ascii="宋体" w:hAnsi="宋体" w:cs="宋体"/>
                  <w:color w:val="000000"/>
                  <w:sz w:val="21"/>
                  <w:szCs w:val="21"/>
                </w:rPr>
                <w:t>～</w:t>
              </w:r>
            </w:ins>
            <w:ins w:id="1200" w:author="小峰" w:date="2024-05-11T11:22:00Z">
              <w:del w:id="1201" w:author="小峰" w:date="2024-05-11T15:36:00Z"/>
            </w:ins>
            <w:ins w:id="1202" w:author="小峰" w:date="2024-05-11T11:22:00Z">
              <w:del w:id="1203" w:author="小峰" w:date="2024-05-11T15:36:00Z"/>
            </w:ins>
            <w:ins w:id="1204" w:author="小峰" w:date="2024-05-11T11:22:00Z">
              <w:del w:id="1205" w:author="小峰" w:date="2024-05-11T15:36:00Z"/>
            </w:ins>
            <w:ins w:id="1206" w:author="小峰" w:date="2024-05-11T11:22:00Z">
              <w:del w:id="1207" w:author="小峰" w:date="2024-05-11T15:36:00Z">
                <w:r>
                  <w:rPr>
                    <w:rFonts w:hint="eastAsia" w:ascii="宋体" w:hAnsi="宋体" w:cs="宋体"/>
                    <w:color w:val="000000"/>
                    <w:position w:val="-10"/>
                    <w:sz w:val="21"/>
                    <w:szCs w:val="21"/>
                  </w:rPr>
                  <w:object>
                    <v:shape id="_x0000_i1025" o:spt="75" type="#_x0000_t75" style="height:16.9pt;width:9.25pt;" o:ole="t" filled="f" o:preferrelative="t" stroked="f" coordsize="21600,21600">
                      <v:path/>
                      <v:fill on="f" focussize="0,0"/>
                      <v:stroke on="f" joinstyle="miter"/>
                      <v:imagedata r:id="rId30" o:title=""/>
                      <o:lock v:ext="edit" aspectratio="t"/>
                      <w10:wrap type="none"/>
                      <w10:anchorlock/>
                    </v:shape>
                    <o:OLEObject Type="Embed" ProgID="Equation.KSEE3" ShapeID="_x0000_i1025" DrawAspect="Content" ObjectID="_1468075725" r:id="rId29">
                      <o:LockedField>false</o:LockedField>
                    </o:OLEObject>
                  </w:object>
                </w:r>
              </w:del>
            </w:ins>
            <w:ins w:id="1210" w:author="小峰" w:date="2024-05-11T11:22:00Z">
              <w:del w:id="1211" w:author="小峰" w:date="2024-05-11T15:36:00Z"/>
            </w:ins>
            <w:ins w:id="1212" w:author="小峰" w:date="2024-05-11T11:20:00Z">
              <w:del w:id="1213" w:author="小峰" w:date="2024-05-11T15:36:00Z">
                <w:r>
                  <w:rPr>
                    <w:rFonts w:hint="eastAsia" w:ascii="宋体" w:hAnsi="宋体" w:cs="宋体"/>
                    <w:color w:val="000000"/>
                    <w:sz w:val="21"/>
                    <w:szCs w:val="21"/>
                  </w:rPr>
                  <w:delText>~</w:delText>
                </w:r>
              </w:del>
            </w:ins>
            <w:ins w:id="1214" w:author="小峰" w:date="2024-05-11T11:15:00Z">
              <w:r>
                <w:rPr>
                  <w:rFonts w:hint="eastAsia" w:ascii="宋体" w:hAnsi="宋体" w:cs="宋体"/>
                  <w:color w:val="000000"/>
                  <w:sz w:val="21"/>
                  <w:szCs w:val="21"/>
                </w:rPr>
                <w:t>85</w:t>
              </w:r>
            </w:ins>
          </w:p>
        </w:tc>
        <w:tc>
          <w:tcPr>
            <w:tcW w:w="3061" w:type="dxa"/>
            <w:tcBorders>
              <w:bottom w:val="single" w:color="000000" w:sz="12" w:space="0"/>
            </w:tcBorders>
            <w:shd w:val="clear" w:color="auto" w:fill="FFFFFF"/>
            <w:vAlign w:val="center"/>
          </w:tcPr>
          <w:p>
            <w:pPr>
              <w:widowControl w:val="0"/>
              <w:jc w:val="center"/>
              <w:rPr>
                <w:ins w:id="1215" w:author="小峰" w:date="2024-05-11T11:09:00Z"/>
                <w:rFonts w:ascii="宋体" w:hAnsi="宋体" w:cs="宋体"/>
                <w:color w:val="000000"/>
                <w:sz w:val="21"/>
                <w:szCs w:val="21"/>
              </w:rPr>
            </w:pPr>
            <w:ins w:id="1216" w:author="小峰" w:date="2024-05-11T11:15:00Z">
              <w:r>
                <w:rPr>
                  <w:rFonts w:hint="eastAsia" w:ascii="宋体" w:hAnsi="宋体" w:cs="宋体"/>
                  <w:color w:val="000000"/>
                  <w:sz w:val="21"/>
                  <w:szCs w:val="21"/>
                </w:rPr>
                <w:t>-40</w:t>
              </w:r>
            </w:ins>
            <w:ins w:id="1217" w:author="小峰" w:date="2024-05-11T15:43:00Z">
              <w:r>
                <w:rPr>
                  <w:rFonts w:hint="eastAsia" w:ascii="宋体" w:hAnsi="宋体" w:cs="宋体"/>
                  <w:color w:val="000000"/>
                  <w:sz w:val="21"/>
                  <w:szCs w:val="21"/>
                </w:rPr>
                <w:t>～</w:t>
              </w:r>
            </w:ins>
            <w:ins w:id="1218" w:author="小峰" w:date="2024-05-11T11:15:00Z">
              <w:del w:id="1219" w:author="小峰" w:date="2024-05-11T15:43:00Z">
                <w:r>
                  <w:rPr>
                    <w:rFonts w:hint="eastAsia" w:ascii="宋体" w:hAnsi="宋体" w:cs="宋体"/>
                    <w:color w:val="000000"/>
                    <w:sz w:val="21"/>
                    <w:szCs w:val="21"/>
                  </w:rPr>
                  <w:delText>~</w:delText>
                </w:r>
              </w:del>
            </w:ins>
            <w:ins w:id="1220" w:author="小峰" w:date="2024-05-11T11:15:00Z">
              <w:r>
                <w:rPr>
                  <w:rFonts w:hint="eastAsia" w:ascii="宋体" w:hAnsi="宋体" w:cs="宋体"/>
                  <w:color w:val="000000"/>
                  <w:sz w:val="21"/>
                  <w:szCs w:val="21"/>
                </w:rPr>
                <w:t>85</w:t>
              </w:r>
            </w:ins>
          </w:p>
        </w:tc>
      </w:tr>
    </w:tbl>
    <w:p/>
    <w:p>
      <w:pPr>
        <w:rPr>
          <w:ins w:id="1221" w:author="小峰" w:date="2024-05-11T15:55:00Z"/>
          <w:del w:id="1222" w:author="小峰" w:date="2024-05-13T11:32:00Z"/>
        </w:rPr>
      </w:pPr>
      <w:r>
        <w:rPr>
          <w:rFonts w:hint="eastAsia"/>
        </w:rPr>
        <w:tab/>
      </w:r>
      <w:r>
        <w:rPr>
          <w:rFonts w:hint="eastAsia"/>
        </w:rPr>
        <w:t>MAX30102是一个集成的脉搏血氧饱和度和心率监测模块。它包括内部LED、光电探测器、光学元件和具有环境光抑制功能的低噪声电子设备。传感器内部通过一个1.8V电源和一个单独的5.0V电源为内部LED供电。利用标准I2C兼容接口进行通信，同时MAX30102传感器的封装上加了玻璃盖，极大地增强了芯片的抗干扰能力，使其测量效果可以达到更优。另外本模块可以通过软件断电，待机电流也可忽略不计，从而使电源导轨始终保持通电状态。</w:t>
      </w:r>
    </w:p>
    <w:p>
      <w:pPr>
        <w:rPr>
          <w:ins w:id="1223" w:author="小峰" w:date="2024-05-11T15:53:00Z"/>
        </w:rPr>
      </w:pPr>
      <w:ins w:id="1224" w:author="小峰" w:date="2024-05-11T15:55:00Z">
        <w:del w:id="1225" w:author="小峰" w:date="2024-05-13T11:32:00Z">
          <w:r>
            <w:rPr>
              <w:rFonts w:hint="eastAsia"/>
            </w:rPr>
            <w:tab/>
          </w:r>
        </w:del>
      </w:ins>
      <w:ins w:id="1226" w:author="小峰" w:date="2024-05-11T15:55:00Z">
        <w:r>
          <w:rPr>
            <w:rFonts w:hint="eastAsia"/>
          </w:rPr>
          <w:t>MAX30102 带有的红光 LED 和红外光 LED 可以直接照射到人体的皮肤表面，光束将会以透射或者是反射的形式发送给光电接收器，此时接收到的信号是模拟信号，再通过一个模数转换器（ADC），得到转换后的信号即是数字信号，之后对这些数据进行放大、滤波处理。经过滤波处理后的数据通过 I2C 通信传到 MCU，进行算法处理计算出心率。脉搏是随着心脏的跳动发生搏动上，二者显现出的周期性变化是同步的，由此便可以推出光电变换器的电信号变化周期就是脉搏率，依此可以得到心率。</w:t>
        </w:r>
      </w:ins>
      <w:ins w:id="1227" w:author="小峰" w:date="2024-05-11T15:56:00Z">
        <w:del w:id="1228" w:author="小峰" w:date="2024-05-13T11:35:00Z">
          <w:r>
            <w:rPr>
              <w:rFonts w:hint="eastAsia"/>
            </w:rPr>
            <w:delText>在后面第四章会具体</w:delText>
          </w:r>
        </w:del>
      </w:ins>
      <w:ins w:id="1229" w:author="小峰" w:date="2024-05-11T15:57:00Z">
        <w:del w:id="1230" w:author="小峰" w:date="2024-05-13T11:35:00Z">
          <w:r>
            <w:rPr>
              <w:rFonts w:hint="eastAsia"/>
            </w:rPr>
            <w:delText>介绍MAX30102原理。</w:delText>
          </w:r>
        </w:del>
      </w:ins>
    </w:p>
    <w:p>
      <w:pPr>
        <w:rPr>
          <w:ins w:id="1231" w:author="小峰" w:date="2024-05-11T15:53:00Z"/>
        </w:rPr>
      </w:pPr>
    </w:p>
    <w:p>
      <w:pPr>
        <w:tabs>
          <w:tab w:val="left" w:pos="377"/>
        </w:tabs>
        <w:jc w:val="center"/>
        <w:rPr>
          <w:ins w:id="1233" w:author="小峰" w:date="2024-05-11T15:53:00Z"/>
        </w:rPr>
        <w:pPrChange w:id="1232" w:author="小峰" w:date="2024-05-11T15:54:00Z">
          <w:pPr/>
        </w:pPrChange>
      </w:pPr>
      <w:ins w:id="1234" w:author="小峰" w:date="2024-05-11T15:53:00Z">
        <w:r>
          <w:rPr>
            <w:rFonts w:hint="eastAsia"/>
          </w:rPr>
          <w:drawing>
            <wp:inline distT="0" distB="0" distL="0" distR="0">
              <wp:extent cx="3459480" cy="1744980"/>
              <wp:effectExtent l="0" t="0" r="0" b="0"/>
              <wp:docPr id="11" name="图片 2" descr="3.4  MAX30102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3.4  MAX30102实物图"/>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459480" cy="1744980"/>
                      </a:xfrm>
                      <a:prstGeom prst="rect">
                        <a:avLst/>
                      </a:prstGeom>
                      <a:noFill/>
                      <a:ln>
                        <a:noFill/>
                      </a:ln>
                    </pic:spPr>
                  </pic:pic>
                </a:graphicData>
              </a:graphic>
            </wp:inline>
          </w:drawing>
        </w:r>
      </w:ins>
    </w:p>
    <w:p>
      <w:pPr>
        <w:pStyle w:val="22"/>
        <w:pPrChange w:id="1236" w:author="小峰" w:date="2024-05-11T15:55:00Z">
          <w:pPr/>
        </w:pPrChange>
      </w:pPr>
      <w:ins w:id="1237" w:author="小峰" w:date="2024-05-11T15:54:00Z">
        <w:bookmarkStart w:id="106" w:name="_Toc4223"/>
        <w:bookmarkStart w:id="107" w:name="_Toc27517"/>
        <w:bookmarkStart w:id="108" w:name="_Toc16333"/>
        <w:r>
          <w:rPr>
            <w:rFonts w:hint="eastAsia"/>
          </w:rPr>
          <w:t>图3.4  MAX30102实物图</w:t>
        </w:r>
        <w:bookmarkEnd w:id="106"/>
        <w:bookmarkEnd w:id="107"/>
        <w:bookmarkEnd w:id="108"/>
      </w:ins>
    </w:p>
    <w:p>
      <w:pPr>
        <w:rPr>
          <w:ins w:id="1238" w:author="小峰" w:date="2024-05-13T11:35:00Z"/>
        </w:rPr>
      </w:pPr>
      <w:r>
        <w:rPr>
          <w:rFonts w:hint="eastAsia"/>
        </w:rPr>
        <w:tab/>
      </w:r>
    </w:p>
    <w:p>
      <w:pPr>
        <w:rPr>
          <w:ins w:id="1239" w:author="小峰" w:date="2024-05-13T11:33:00Z"/>
        </w:rPr>
      </w:pPr>
      <w:ins w:id="1240" w:author="小峰" w:date="2024-05-13T11:35:00Z">
        <w:r>
          <w:rPr>
            <w:rFonts w:hint="eastAsia"/>
          </w:rPr>
          <w:tab/>
        </w:r>
      </w:ins>
      <w:ins w:id="1241" w:author="小峰" w:date="2024-05-13T11:32:00Z">
        <w:r>
          <w:rPr>
            <w:rFonts w:hint="eastAsia"/>
          </w:rPr>
          <w:t xml:space="preserve">MAX30102 传感器内部模块结构，如图 </w:t>
        </w:r>
      </w:ins>
      <w:ins w:id="1242" w:author="小峰" w:date="2024-05-13T11:35:00Z">
        <w:r>
          <w:rPr>
            <w:rFonts w:hint="eastAsia"/>
          </w:rPr>
          <w:t>3.5</w:t>
        </w:r>
      </w:ins>
      <w:ins w:id="1243" w:author="小峰" w:date="2024-05-13T11:32:00Z">
        <w:r>
          <w:rPr>
            <w:rFonts w:hint="eastAsia"/>
          </w:rPr>
          <w:t xml:space="preserve"> 所示，系统分为两个部分。第一部分为模拟信号采集电路 LED DRIVERS 控制红光 LED 与红外光 LED，光电二极管把接收到的光信号转换为电信号，再通过 18bit 的 ADC转换器转换为数字信号，该部分由 5V 电源供电。第二部分为数字信号处理电路，将 ADC 转换完毕的原始数字信号进行滤波处理，并将其放置缓冲区，最后通过I2C 接口读写寄存器读出数据，该部分由 1.8V 电源供电。</w:t>
        </w:r>
      </w:ins>
      <w:ins w:id="1244" w:author="小峰" w:date="2024-05-13T11:35:00Z">
        <w:r>
          <w:rPr>
            <w:rFonts w:hint="eastAsia"/>
          </w:rPr>
          <w:t>在后面第四章会具体介绍MAX30102原理。</w:t>
        </w:r>
      </w:ins>
    </w:p>
    <w:p>
      <w:pPr>
        <w:rPr>
          <w:ins w:id="1245" w:author="小峰" w:date="2024-05-13T11:34:00Z"/>
        </w:rPr>
      </w:pPr>
    </w:p>
    <w:p>
      <w:pPr>
        <w:rPr>
          <w:ins w:id="1246" w:author="小峰" w:date="2024-05-13T11:34:00Z"/>
        </w:rPr>
      </w:pPr>
      <w:ins w:id="1247" w:author="小峰" w:date="2024-05-13T11:34:00Z">
        <w:r>
          <w:rPr/>
          <w:drawing>
            <wp:inline distT="0" distB="0" distL="0" distR="0">
              <wp:extent cx="5433060" cy="3101340"/>
              <wp:effectExtent l="0" t="0" r="0" b="0"/>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33060" cy="3101340"/>
                      </a:xfrm>
                      <a:prstGeom prst="rect">
                        <a:avLst/>
                      </a:prstGeom>
                      <a:noFill/>
                      <a:ln>
                        <a:noFill/>
                      </a:ln>
                      <a:effectLst/>
                    </pic:spPr>
                  </pic:pic>
                </a:graphicData>
              </a:graphic>
            </wp:inline>
          </w:drawing>
        </w:r>
      </w:ins>
    </w:p>
    <w:p>
      <w:pPr>
        <w:pStyle w:val="22"/>
        <w:rPr>
          <w:ins w:id="1250" w:author="小峰" w:date="2024-05-13T11:35:00Z"/>
        </w:rPr>
        <w:pPrChange w:id="1249" w:author="小峰" w:date="2024-05-13T11:35:00Z">
          <w:pPr/>
        </w:pPrChange>
      </w:pPr>
      <w:ins w:id="1251" w:author="小峰" w:date="2024-05-13T11:34:00Z">
        <w:r>
          <w:rPr>
            <w:rFonts w:hint="eastAsia"/>
          </w:rPr>
          <w:t>图3.5  MAX30102内部</w:t>
        </w:r>
      </w:ins>
      <w:ins w:id="1252" w:author="小峰" w:date="2024-05-13T11:35:00Z">
        <w:r>
          <w:rPr>
            <w:rFonts w:hint="eastAsia"/>
          </w:rPr>
          <w:t>电路图</w:t>
        </w:r>
      </w:ins>
    </w:p>
    <w:p>
      <w:pPr>
        <w:rPr>
          <w:ins w:id="1253" w:author="小峰" w:date="2024-05-11T15:57:00Z"/>
        </w:rPr>
      </w:pPr>
    </w:p>
    <w:p>
      <w:pPr>
        <w:pStyle w:val="4"/>
        <w:spacing w:before="120"/>
        <w:rPr>
          <w:ins w:id="1255" w:author="小峰" w:date="2024-05-11T16:05:00Z"/>
        </w:rPr>
        <w:pPrChange w:id="1254" w:author="小峰" w:date="2024-05-11T16:06:00Z">
          <w:pPr/>
        </w:pPrChange>
      </w:pPr>
      <w:ins w:id="1256" w:author="小峰" w:date="2024-05-11T16:05:00Z">
        <w:bookmarkStart w:id="109" w:name="_Toc10050"/>
        <w:bookmarkStart w:id="110" w:name="_Toc25351"/>
        <w:r>
          <w:rPr>
            <w:rFonts w:hint="eastAsia"/>
          </w:rPr>
          <w:t>3.3.2 硬件连接</w:t>
        </w:r>
        <w:bookmarkEnd w:id="109"/>
        <w:bookmarkEnd w:id="110"/>
      </w:ins>
    </w:p>
    <w:p>
      <w:pPr>
        <w:rPr>
          <w:ins w:id="1257" w:author="小峰" w:date="2024-05-11T16:11:00Z"/>
        </w:rPr>
      </w:pPr>
      <w:ins w:id="1258" w:author="小峰" w:date="2024-05-11T16:06:00Z">
        <w:r>
          <w:rPr>
            <w:rFonts w:hint="eastAsia"/>
          </w:rPr>
          <w:tab/>
        </w:r>
      </w:ins>
      <w:ins w:id="1259" w:author="小峰" w:date="2024-05-11T16:07:00Z">
        <w:r>
          <w:rPr>
            <w:rFonts w:hint="eastAsia"/>
          </w:rPr>
          <w:t>MAX30102的基本原理掌握后，就要进行具体硬件连接</w:t>
        </w:r>
      </w:ins>
      <w:ins w:id="1260" w:author="小峰" w:date="2024-05-11T16:11:00Z">
        <w:r>
          <w:rPr>
            <w:rFonts w:hint="eastAsia"/>
          </w:rPr>
          <w:t>，原理图如下图</w:t>
        </w:r>
      </w:ins>
      <w:ins w:id="1261" w:author="小峰" w:date="2024-05-11T16:12:00Z">
        <w:r>
          <w:rPr>
            <w:rFonts w:hint="eastAsia"/>
          </w:rPr>
          <w:t>3.5所示</w:t>
        </w:r>
      </w:ins>
      <w:ins w:id="1262" w:author="小峰" w:date="2024-05-11T16:07:00Z">
        <w:r>
          <w:rPr>
            <w:rFonts w:hint="eastAsia"/>
          </w:rPr>
          <w:t>。</w:t>
        </w:r>
      </w:ins>
    </w:p>
    <w:p>
      <w:pPr>
        <w:rPr>
          <w:ins w:id="1263" w:author="小峰" w:date="2024-05-11T16:10:00Z"/>
        </w:rPr>
      </w:pPr>
    </w:p>
    <w:p>
      <w:pPr>
        <w:tabs>
          <w:tab w:val="left" w:pos="377"/>
        </w:tabs>
        <w:jc w:val="center"/>
        <w:rPr>
          <w:ins w:id="1265" w:author="小峰" w:date="2024-05-11T16:10:00Z"/>
        </w:rPr>
        <w:pPrChange w:id="1264" w:author="小峰" w:date="2024-05-11T16:10:00Z">
          <w:pPr/>
        </w:pPrChange>
      </w:pPr>
      <w:ins w:id="1266" w:author="小峰" w:date="2024-05-11T16:10:00Z">
        <w:r>
          <w:rPr/>
          <w:drawing>
            <wp:inline distT="0" distB="0" distL="0" distR="0">
              <wp:extent cx="5326380" cy="352806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26380" cy="3528060"/>
                      </a:xfrm>
                      <a:prstGeom prst="rect">
                        <a:avLst/>
                      </a:prstGeom>
                      <a:noFill/>
                      <a:ln>
                        <a:noFill/>
                      </a:ln>
                      <a:effectLst/>
                    </pic:spPr>
                  </pic:pic>
                </a:graphicData>
              </a:graphic>
            </wp:inline>
          </w:drawing>
        </w:r>
      </w:ins>
    </w:p>
    <w:p>
      <w:pPr>
        <w:pStyle w:val="22"/>
        <w:rPr>
          <w:ins w:id="1269" w:author="小峰" w:date="2024-05-11T16:10:00Z"/>
        </w:rPr>
        <w:pPrChange w:id="1268" w:author="小峰" w:date="2024-05-11T16:11:00Z">
          <w:pPr/>
        </w:pPrChange>
      </w:pPr>
      <w:ins w:id="1270" w:author="小峰" w:date="2024-05-11T16:11:00Z">
        <w:bookmarkStart w:id="111" w:name="_Toc6611"/>
        <w:bookmarkStart w:id="112" w:name="_Toc577"/>
        <w:bookmarkStart w:id="113" w:name="_Toc22993"/>
        <w:r>
          <w:rPr>
            <w:rFonts w:hint="eastAsia"/>
          </w:rPr>
          <w:t>图3.5  MAX30102原理图</w:t>
        </w:r>
        <w:bookmarkEnd w:id="111"/>
        <w:bookmarkEnd w:id="112"/>
        <w:bookmarkEnd w:id="113"/>
      </w:ins>
    </w:p>
    <w:p>
      <w:pPr>
        <w:rPr>
          <w:ins w:id="1271" w:author="小峰" w:date="2024-05-11T16:05:00Z"/>
        </w:rPr>
      </w:pPr>
    </w:p>
    <w:p>
      <w:pPr>
        <w:rPr>
          <w:ins w:id="1272" w:author="小峰" w:date="2024-05-13T11:17:00Z"/>
        </w:rPr>
      </w:pPr>
      <w:ins w:id="1273" w:author="小峰" w:date="2024-05-11T16:12:00Z">
        <w:r>
          <w:rPr>
            <w:rFonts w:hint="eastAsia"/>
          </w:rPr>
          <w:tab/>
        </w:r>
      </w:ins>
      <w:ins w:id="1274" w:author="小峰" w:date="2024-05-11T16:12:00Z">
        <w:r>
          <w:rPr>
            <w:rFonts w:hint="eastAsia"/>
          </w:rPr>
          <w:t>由图可知，MAX30102共有7个IO引出来，</w:t>
        </w:r>
      </w:ins>
      <w:ins w:id="1275" w:author="小峰" w:date="2024-05-11T16:13:00Z">
        <w:r>
          <w:rPr>
            <w:rFonts w:hint="eastAsia"/>
          </w:rPr>
          <w:t>本设计中适用到</w:t>
        </w:r>
      </w:ins>
      <w:ins w:id="1276" w:author="小峰" w:date="2024-05-11T16:14:00Z">
        <w:r>
          <w:rPr>
            <w:rFonts w:hint="eastAsia"/>
          </w:rPr>
          <w:t>IIC通信协议，所以需要使用到SCL和SDA两个引脚，</w:t>
        </w:r>
      </w:ins>
      <w:ins w:id="1277" w:author="小峰" w:date="2024-05-11T16:17:00Z">
        <w:r>
          <w:rPr>
            <w:rFonts w:hint="eastAsia"/>
          </w:rPr>
          <w:t>INT 低电平有效中断（漏极开路）MAX30102 的中断引脚，VIN和GND分别为传感器的电源输入和接地，其他引脚没有</w:t>
        </w:r>
      </w:ins>
      <w:ins w:id="1278" w:author="小峰" w:date="2024-05-11T16:18:00Z">
        <w:r>
          <w:rPr>
            <w:rFonts w:hint="eastAsia"/>
          </w:rPr>
          <w:t>用到，无需使用</w:t>
        </w:r>
      </w:ins>
      <w:ins w:id="1279" w:author="小峰" w:date="2024-05-13T11:16:00Z">
        <w:r>
          <w:rPr>
            <w:rFonts w:hint="eastAsia"/>
          </w:rPr>
          <w:t>。</w:t>
        </w:r>
      </w:ins>
    </w:p>
    <w:p>
      <w:pPr>
        <w:rPr>
          <w:ins w:id="1280" w:author="小峰" w:date="2024-05-13T11:17:00Z"/>
        </w:rPr>
      </w:pPr>
      <w:ins w:id="1281" w:author="小峰" w:date="2024-05-13T11:17:00Z">
        <w:r>
          <w:rPr>
            <w:rFonts w:hint="eastAsia"/>
          </w:rPr>
          <w:tab/>
        </w:r>
      </w:ins>
      <w:ins w:id="1282" w:author="小峰" w:date="2024-05-13T11:17:00Z">
        <w:r>
          <w:rPr>
            <w:rFonts w:hint="eastAsia"/>
          </w:rPr>
          <w:t>MAX30102与微控制器的连接方式为：VCC 连接 3.3V，GND 连接微控制器的 GND，SCL 连接微控制器的 PB6接口，SDA 连接微控制器的 PB7</w:t>
        </w:r>
      </w:ins>
      <w:ins w:id="1283" w:author="小峰" w:date="2024-05-13T11:18:00Z">
        <w:r>
          <w:rPr>
            <w:rFonts w:hint="eastAsia"/>
          </w:rPr>
          <w:t>接口</w:t>
        </w:r>
      </w:ins>
      <w:ins w:id="1284" w:author="小峰" w:date="2024-05-13T11:17:00Z">
        <w:r>
          <w:rPr>
            <w:rFonts w:hint="eastAsia"/>
          </w:rPr>
          <w:t>，</w:t>
        </w:r>
      </w:ins>
      <w:ins w:id="1285" w:author="小峰" w:date="2024-05-13T11:18:00Z">
        <w:r>
          <w:rPr>
            <w:rFonts w:hint="eastAsia"/>
          </w:rPr>
          <w:t>INT连接微控制器PB5接口，</w:t>
        </w:r>
      </w:ins>
      <w:ins w:id="1286" w:author="小峰" w:date="2024-05-13T11:17:00Z">
        <w:r>
          <w:rPr>
            <w:rFonts w:hint="eastAsia"/>
          </w:rPr>
          <w:t>其余引脚悬空，引脚与开发板引脚连接如表 3.</w:t>
        </w:r>
      </w:ins>
      <w:ins w:id="1287" w:author="小峰" w:date="2024-05-13T11:18:00Z">
        <w:r>
          <w:rPr>
            <w:rFonts w:hint="eastAsia"/>
          </w:rPr>
          <w:t>3</w:t>
        </w:r>
      </w:ins>
      <w:ins w:id="1288" w:author="小峰" w:date="2024-05-13T11:17:00Z">
        <w:r>
          <w:rPr>
            <w:rFonts w:hint="eastAsia"/>
          </w:rPr>
          <w:t>所示：</w:t>
        </w:r>
      </w:ins>
    </w:p>
    <w:p>
      <w:pPr>
        <w:rPr>
          <w:ins w:id="1289" w:author="小峰" w:date="2024-05-13T11:17:00Z"/>
        </w:rPr>
      </w:pPr>
    </w:p>
    <w:p>
      <w:pPr>
        <w:pStyle w:val="23"/>
        <w:rPr>
          <w:ins w:id="1290" w:author="小峰" w:date="2024-05-13T11:17:00Z"/>
          <w:rFonts w:hint="default"/>
        </w:rPr>
      </w:pPr>
      <w:ins w:id="1291" w:author="小峰" w:date="2024-05-13T11:17:00Z">
        <w:r>
          <w:rPr/>
          <w:t>表3.</w:t>
        </w:r>
      </w:ins>
      <w:ins w:id="1292" w:author="小峰" w:date="2024-05-13T11:19:00Z">
        <w:r>
          <w:rPr/>
          <w:t>3</w:t>
        </w:r>
      </w:ins>
      <w:ins w:id="1293" w:author="小峰" w:date="2024-05-13T11:17:00Z">
        <w:r>
          <w:rPr/>
          <w:t xml:space="preserve">  </w:t>
        </w:r>
      </w:ins>
      <w:ins w:id="1294" w:author="小峰" w:date="2024-05-13T11:19:00Z">
        <w:r>
          <w:rPr/>
          <w:t>MAX30102</w:t>
        </w:r>
      </w:ins>
      <w:ins w:id="1295" w:author="小峰" w:date="2024-05-13T11:17:00Z">
        <w:r>
          <w:rPr/>
          <w:t>传感器电路连接</w:t>
        </w:r>
      </w:ins>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296" w:author="小峰" w:date="2024-05-13T11:17:00Z"/>
        </w:trPr>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297" w:author="小峰" w:date="2024-05-13T11:17:00Z"/>
                <w:rFonts w:ascii="宋体" w:hAnsi="宋体" w:cs="宋体"/>
                <w:color w:val="000000"/>
                <w:sz w:val="21"/>
                <w:szCs w:val="21"/>
              </w:rPr>
            </w:pPr>
            <w:ins w:id="1298" w:author="小峰" w:date="2024-05-13T11:17:00Z">
              <w:r>
                <w:rPr>
                  <w:rFonts w:hint="eastAsia" w:ascii="宋体" w:hAnsi="宋体" w:cs="宋体"/>
                  <w:color w:val="000000"/>
                  <w:sz w:val="21"/>
                  <w:szCs w:val="21"/>
                  <w:lang w:bidi="ar"/>
                </w:rPr>
                <w:t>硬件名称</w:t>
              </w:r>
            </w:ins>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299" w:author="小峰" w:date="2024-05-13T11:17:00Z"/>
                <w:rFonts w:ascii="宋体" w:hAnsi="宋体" w:cs="宋体"/>
                <w:color w:val="000000"/>
                <w:sz w:val="21"/>
                <w:szCs w:val="21"/>
              </w:rPr>
            </w:pPr>
            <w:ins w:id="1300" w:author="小峰" w:date="2024-05-13T11:17:00Z">
              <w:r>
                <w:rPr>
                  <w:rFonts w:hint="eastAsia" w:ascii="宋体" w:hAnsi="宋体" w:cs="宋体"/>
                  <w:color w:val="000000"/>
                  <w:sz w:val="21"/>
                  <w:szCs w:val="21"/>
                </w:rPr>
                <w:t>引脚</w:t>
              </w:r>
            </w:ins>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301" w:author="小峰" w:date="2024-05-13T11:17:00Z"/>
                <w:rFonts w:ascii="宋体" w:hAnsi="宋体" w:cs="宋体"/>
                <w:color w:val="000000"/>
                <w:sz w:val="21"/>
                <w:szCs w:val="21"/>
              </w:rPr>
            </w:pPr>
            <w:ins w:id="1302" w:author="小峰" w:date="2024-05-13T11:17:00Z">
              <w:r>
                <w:rPr>
                  <w:rFonts w:hint="eastAsia" w:ascii="宋体" w:hAnsi="宋体" w:cs="宋体"/>
                  <w:color w:val="000000"/>
                  <w:sz w:val="21"/>
                  <w:szCs w:val="21"/>
                </w:rPr>
                <w:t>连接</w:t>
              </w:r>
            </w:ins>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303" w:author="小峰" w:date="2024-05-13T11:17:00Z"/>
                <w:rFonts w:ascii="宋体" w:hAnsi="宋体" w:cs="宋体"/>
                <w:color w:val="000000"/>
                <w:sz w:val="21"/>
                <w:szCs w:val="21"/>
              </w:rPr>
            </w:pPr>
            <w:ins w:id="1304" w:author="小峰" w:date="2024-05-13T11:17:00Z">
              <w:r>
                <w:rPr>
                  <w:rFonts w:hint="eastAsia" w:ascii="宋体" w:hAnsi="宋体" w:cs="宋体"/>
                  <w:color w:val="000000"/>
                  <w:sz w:val="21"/>
                  <w:szCs w:val="21"/>
                </w:rPr>
                <w:t>开发板引脚</w:t>
              </w:r>
            </w:ins>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305" w:author="小峰" w:date="2024-05-13T11:17:00Z"/>
                <w:rFonts w:ascii="宋体" w:hAnsi="宋体" w:cs="宋体"/>
                <w:color w:val="000000"/>
                <w:sz w:val="21"/>
                <w:szCs w:val="21"/>
              </w:rPr>
            </w:pPr>
            <w:ins w:id="1306" w:author="小峰" w:date="2024-05-13T11:17:00Z">
              <w:r>
                <w:rPr>
                  <w:rFonts w:hint="eastAsia" w:ascii="宋体" w:hAnsi="宋体" w:cs="宋体"/>
                  <w:color w:val="000000"/>
                  <w:sz w:val="21"/>
                  <w:szCs w:val="21"/>
                </w:rPr>
                <w:t>描述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307" w:author="小峰" w:date="2024-05-13T11:17:00Z"/>
        </w:trPr>
        <w:tc>
          <w:tcPr>
            <w:tcW w:w="1928" w:type="dxa"/>
            <w:vMerge w:val="restart"/>
            <w:tcBorders>
              <w:top w:val="single" w:color="000000" w:sz="4" w:space="0"/>
              <w:left w:val="nil"/>
              <w:right w:val="nil"/>
            </w:tcBorders>
            <w:shd w:val="clear" w:color="auto" w:fill="FFFFFF"/>
            <w:vAlign w:val="center"/>
          </w:tcPr>
          <w:p>
            <w:pPr>
              <w:widowControl w:val="0"/>
              <w:jc w:val="center"/>
              <w:rPr>
                <w:ins w:id="1308" w:author="小峰" w:date="2024-05-13T11:17:00Z"/>
                <w:rFonts w:ascii="宋体" w:hAnsi="宋体" w:cs="宋体"/>
                <w:color w:val="000000"/>
                <w:sz w:val="21"/>
                <w:szCs w:val="21"/>
              </w:rPr>
            </w:pPr>
            <w:ins w:id="1309" w:author="小峰" w:date="2024-05-13T11:19:00Z">
              <w:r>
                <w:rPr>
                  <w:rFonts w:hint="eastAsia" w:ascii="宋体" w:hAnsi="宋体" w:cs="宋体"/>
                  <w:color w:val="000000"/>
                  <w:sz w:val="21"/>
                  <w:szCs w:val="21"/>
                </w:rPr>
                <w:t>MAX30102</w:t>
              </w:r>
            </w:ins>
          </w:p>
        </w:tc>
        <w:tc>
          <w:tcPr>
            <w:tcW w:w="1928" w:type="dxa"/>
            <w:tcBorders>
              <w:top w:val="single" w:color="000000" w:sz="4" w:space="0"/>
              <w:left w:val="nil"/>
              <w:bottom w:val="nil"/>
              <w:right w:val="nil"/>
            </w:tcBorders>
            <w:shd w:val="clear" w:color="auto" w:fill="FFFFFF"/>
            <w:vAlign w:val="center"/>
          </w:tcPr>
          <w:p>
            <w:pPr>
              <w:widowControl w:val="0"/>
              <w:jc w:val="center"/>
              <w:rPr>
                <w:ins w:id="1310" w:author="小峰" w:date="2024-05-13T11:17:00Z"/>
                <w:rFonts w:ascii="宋体" w:hAnsi="宋体" w:cs="宋体"/>
                <w:color w:val="000000"/>
                <w:sz w:val="21"/>
                <w:szCs w:val="21"/>
              </w:rPr>
            </w:pPr>
            <w:ins w:id="1311" w:author="小峰" w:date="2024-05-13T11:17: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widowControl w:val="0"/>
              <w:jc w:val="center"/>
              <w:rPr>
                <w:ins w:id="1312" w:author="小峰" w:date="2024-05-13T11:17:00Z"/>
                <w:rFonts w:ascii="宋体" w:hAnsi="宋体" w:cs="宋体"/>
                <w:color w:val="000000"/>
                <w:sz w:val="21"/>
                <w:szCs w:val="21"/>
              </w:rPr>
            </w:pPr>
            <w:ins w:id="1313" w:author="小峰" w:date="2024-05-13T11:17:00Z">
              <w:r>
                <w:rPr>
                  <w:rFonts w:hint="eastAsia" w:ascii="宋体" w:hAnsi="宋体" w:cs="宋体"/>
                  <w:color w:val="000000"/>
                  <w:sz w:val="21"/>
                  <w:szCs w:val="21"/>
                </w:rPr>
                <mc:AlternateContent>
                  <mc:Choice Requires="wps">
                    <w:drawing>
                      <wp:inline distT="0" distB="0" distL="0" distR="0">
                        <wp:extent cx="819150" cy="635"/>
                        <wp:effectExtent l="12700" t="84455" r="25400" b="76835"/>
                        <wp:docPr id="1477451688" name="自选图形 2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p/ulb0AAAAAIBAAAPAAAAAAAA&#10;AAEAIAAAACIAAABkcnMvZG93bnJldi54bWxQSwECFAAUAAAACACHTuJAp+E9WhoCAAABBAAADgAA&#10;AAAAAAABACAAAAAfAQAAZHJzL2Uyb0RvYy54bWxQSwUGAAAAAAYABgBZAQAAqwUAAAAA&#10;">
                        <v:fill on="f" focussize="0,0"/>
                        <v:stroke weight="1.5pt" color="#000000" joinstyle="round" endarrow="open"/>
                        <v:imagedata o:title=""/>
                        <o:lock v:ext="edit" aspectratio="f"/>
                        <w10:wrap type="none"/>
                        <w10:anchorlock/>
                      </v:shape>
                    </w:pict>
                  </mc:Fallback>
                </mc:AlternateContent>
              </w:r>
            </w:ins>
          </w:p>
        </w:tc>
        <w:tc>
          <w:tcPr>
            <w:tcW w:w="1928" w:type="dxa"/>
            <w:tcBorders>
              <w:top w:val="single" w:color="000000" w:sz="4" w:space="0"/>
              <w:left w:val="nil"/>
              <w:bottom w:val="nil"/>
              <w:right w:val="nil"/>
            </w:tcBorders>
            <w:shd w:val="clear" w:color="auto" w:fill="FFFFFF"/>
            <w:vAlign w:val="center"/>
          </w:tcPr>
          <w:p>
            <w:pPr>
              <w:widowControl w:val="0"/>
              <w:jc w:val="center"/>
              <w:rPr>
                <w:ins w:id="1315" w:author="小峰" w:date="2024-05-13T11:17:00Z"/>
                <w:rFonts w:ascii="宋体" w:hAnsi="宋体" w:cs="宋体"/>
                <w:color w:val="000000"/>
                <w:sz w:val="21"/>
                <w:szCs w:val="21"/>
              </w:rPr>
            </w:pPr>
            <w:ins w:id="1316" w:author="小峰" w:date="2024-05-13T11:17: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widowControl w:val="0"/>
              <w:jc w:val="center"/>
              <w:rPr>
                <w:ins w:id="1317" w:author="小峰" w:date="2024-05-13T11:17:00Z"/>
                <w:rFonts w:ascii="宋体" w:hAnsi="宋体" w:cs="宋体"/>
                <w:color w:val="000000"/>
                <w:sz w:val="21"/>
                <w:szCs w:val="21"/>
              </w:rPr>
            </w:pPr>
            <w:ins w:id="1318" w:author="小峰" w:date="2024-05-13T11:17:00Z">
              <w:r>
                <w:rPr>
                  <w:rFonts w:hint="eastAsia" w:ascii="宋体" w:hAnsi="宋体" w:cs="宋体"/>
                  <w:color w:val="000000"/>
                  <w:sz w:val="21"/>
                  <w:szCs w:val="21"/>
                </w:rPr>
                <w:t>电源</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319" w:author="小峰" w:date="2024-05-13T11:17:00Z"/>
        </w:trPr>
        <w:tc>
          <w:tcPr>
            <w:tcW w:w="1928" w:type="dxa"/>
            <w:vMerge w:val="continue"/>
            <w:tcBorders>
              <w:left w:val="nil"/>
              <w:right w:val="nil"/>
            </w:tcBorders>
            <w:shd w:val="clear" w:color="auto" w:fill="FFFFFF"/>
            <w:vAlign w:val="center"/>
          </w:tcPr>
          <w:p>
            <w:pPr>
              <w:widowControl w:val="0"/>
              <w:jc w:val="center"/>
              <w:rPr>
                <w:ins w:id="1320" w:author="小峰" w:date="2024-05-13T11:17: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ins w:id="1321" w:author="小峰" w:date="2024-05-13T11:17:00Z"/>
                <w:rFonts w:ascii="宋体" w:hAnsi="宋体" w:cs="宋体"/>
                <w:color w:val="000000"/>
                <w:sz w:val="21"/>
                <w:szCs w:val="21"/>
              </w:rPr>
            </w:pPr>
            <w:ins w:id="1322" w:author="小峰" w:date="2024-05-13T11:17: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widowControl w:val="0"/>
              <w:jc w:val="center"/>
              <w:rPr>
                <w:ins w:id="1323" w:author="小峰" w:date="2024-05-13T11:17:00Z"/>
                <w:rFonts w:ascii="宋体" w:hAnsi="宋体" w:cs="宋体"/>
                <w:color w:val="000000"/>
                <w:sz w:val="21"/>
                <w:szCs w:val="21"/>
              </w:rPr>
            </w:pPr>
            <w:ins w:id="1324" w:author="小峰" w:date="2024-05-13T11:17:00Z">
              <w:r>
                <w:rPr>
                  <w:rFonts w:hint="eastAsia" w:ascii="宋体" w:hAnsi="宋体" w:cs="宋体"/>
                  <w:color w:val="000000"/>
                  <w:sz w:val="21"/>
                  <w:szCs w:val="21"/>
                </w:rPr>
                <mc:AlternateContent>
                  <mc:Choice Requires="wps">
                    <w:drawing>
                      <wp:inline distT="0" distB="0" distL="0" distR="0">
                        <wp:extent cx="819150" cy="635"/>
                        <wp:effectExtent l="12700" t="81280" r="25400" b="80010"/>
                        <wp:docPr id="375178925" name="自选图形 2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p/ulb0AAAAAIBAAAPAAAAAAAA&#10;AAEAIAAAACIAAABkcnMvZG93bnJldi54bWxQSwECFAAUAAAACACHTuJAbftioxoCAAAABAAADgAA&#10;AAAAAAABACAAAAAfAQAAZHJzL2Uyb0RvYy54bWxQSwUGAAAAAAYABgBZAQAAqwU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widowControl w:val="0"/>
              <w:jc w:val="center"/>
              <w:rPr>
                <w:ins w:id="1326" w:author="小峰" w:date="2024-05-13T11:17:00Z"/>
                <w:rFonts w:ascii="宋体" w:hAnsi="宋体" w:cs="宋体"/>
                <w:color w:val="000000"/>
                <w:sz w:val="21"/>
                <w:szCs w:val="21"/>
              </w:rPr>
            </w:pPr>
            <w:ins w:id="1327" w:author="小峰" w:date="2024-05-13T11:17: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widowControl w:val="0"/>
              <w:jc w:val="center"/>
              <w:rPr>
                <w:ins w:id="1328" w:author="小峰" w:date="2024-05-13T11:17:00Z"/>
                <w:rFonts w:ascii="宋体" w:hAnsi="宋体" w:cs="宋体"/>
                <w:color w:val="000000"/>
                <w:sz w:val="21"/>
                <w:szCs w:val="21"/>
              </w:rPr>
            </w:pPr>
            <w:ins w:id="1329" w:author="小峰" w:date="2024-05-13T11:17:00Z">
              <w:r>
                <w:rPr>
                  <w:rFonts w:hint="eastAsia" w:ascii="宋体" w:hAnsi="宋体" w:cs="宋体"/>
                  <w:color w:val="000000"/>
                  <w:sz w:val="21"/>
                  <w:szCs w:val="21"/>
                </w:rPr>
                <w:t>接地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330" w:author="小峰" w:date="2024-05-13T11:17:00Z"/>
        </w:trPr>
        <w:tc>
          <w:tcPr>
            <w:tcW w:w="1928" w:type="dxa"/>
            <w:vMerge w:val="continue"/>
            <w:tcBorders>
              <w:left w:val="nil"/>
              <w:right w:val="nil"/>
            </w:tcBorders>
            <w:shd w:val="clear" w:color="auto" w:fill="FFFFFF"/>
            <w:vAlign w:val="center"/>
          </w:tcPr>
          <w:p>
            <w:pPr>
              <w:widowControl w:val="0"/>
              <w:jc w:val="center"/>
              <w:rPr>
                <w:ins w:id="1331" w:author="小峰" w:date="2024-05-13T11:17: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ins w:id="1332" w:author="小峰" w:date="2024-05-13T11:17:00Z"/>
                <w:rFonts w:ascii="宋体" w:hAnsi="宋体" w:cs="宋体"/>
                <w:color w:val="000000"/>
                <w:sz w:val="21"/>
                <w:szCs w:val="21"/>
              </w:rPr>
            </w:pPr>
            <w:ins w:id="1333" w:author="小峰" w:date="2024-05-13T11:17:00Z">
              <w:r>
                <w:rPr>
                  <w:rFonts w:hint="eastAsia" w:ascii="宋体" w:hAnsi="宋体" w:cs="宋体"/>
                  <w:color w:val="000000"/>
                  <w:sz w:val="21"/>
                  <w:szCs w:val="21"/>
                </w:rPr>
                <w:t>SCL</w:t>
              </w:r>
            </w:ins>
          </w:p>
        </w:tc>
        <w:tc>
          <w:tcPr>
            <w:tcW w:w="1928" w:type="dxa"/>
            <w:tcBorders>
              <w:top w:val="nil"/>
              <w:left w:val="nil"/>
              <w:bottom w:val="nil"/>
              <w:right w:val="nil"/>
            </w:tcBorders>
            <w:shd w:val="clear" w:color="auto" w:fill="FFFFFF"/>
            <w:vAlign w:val="center"/>
          </w:tcPr>
          <w:p>
            <w:pPr>
              <w:widowControl w:val="0"/>
              <w:jc w:val="center"/>
              <w:rPr>
                <w:ins w:id="1334" w:author="小峰" w:date="2024-05-13T11:17:00Z"/>
                <w:rFonts w:ascii="宋体" w:hAnsi="宋体" w:cs="宋体"/>
                <w:color w:val="000000"/>
                <w:sz w:val="21"/>
                <w:szCs w:val="21"/>
              </w:rPr>
            </w:pPr>
            <w:ins w:id="1335" w:author="小峰" w:date="2024-05-13T11:17:00Z">
              <w:r>
                <w:rPr>
                  <w:rFonts w:hint="eastAsia" w:ascii="宋体" w:hAnsi="宋体" w:cs="宋体"/>
                  <w:color w:val="000000"/>
                  <w:sz w:val="21"/>
                  <w:szCs w:val="21"/>
                </w:rPr>
                <mc:AlternateContent>
                  <mc:Choice Requires="wps">
                    <w:drawing>
                      <wp:inline distT="0" distB="0" distL="0" distR="0">
                        <wp:extent cx="819150" cy="635"/>
                        <wp:effectExtent l="12700" t="83820" r="25400" b="77470"/>
                        <wp:docPr id="880639512" name="自选图形 28"/>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8"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1Xqzx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widowControl w:val="0"/>
              <w:jc w:val="center"/>
              <w:rPr>
                <w:ins w:id="1337" w:author="小峰" w:date="2024-05-13T11:17:00Z"/>
                <w:rFonts w:ascii="宋体" w:hAnsi="宋体" w:cs="宋体"/>
                <w:color w:val="000000"/>
                <w:sz w:val="21"/>
                <w:szCs w:val="21"/>
              </w:rPr>
            </w:pPr>
            <w:ins w:id="1338" w:author="小峰" w:date="2024-05-13T11:17:00Z">
              <w:r>
                <w:rPr>
                  <w:rFonts w:hint="eastAsia" w:ascii="宋体" w:hAnsi="宋体" w:cs="宋体"/>
                  <w:color w:val="000000"/>
                  <w:sz w:val="21"/>
                  <w:szCs w:val="21"/>
                </w:rPr>
                <w:t>P</w:t>
              </w:r>
            </w:ins>
            <w:ins w:id="1339" w:author="小峰" w:date="2024-05-13T11:19:00Z">
              <w:r>
                <w:rPr>
                  <w:rFonts w:hint="eastAsia" w:ascii="宋体" w:hAnsi="宋体" w:cs="宋体"/>
                  <w:color w:val="000000"/>
                  <w:sz w:val="21"/>
                  <w:szCs w:val="21"/>
                </w:rPr>
                <w:t>B6</w:t>
              </w:r>
            </w:ins>
          </w:p>
        </w:tc>
        <w:tc>
          <w:tcPr>
            <w:tcW w:w="1928" w:type="dxa"/>
            <w:tcBorders>
              <w:top w:val="nil"/>
              <w:left w:val="nil"/>
              <w:bottom w:val="nil"/>
              <w:right w:val="nil"/>
            </w:tcBorders>
            <w:shd w:val="clear" w:color="auto" w:fill="FFFFFF"/>
            <w:vAlign w:val="center"/>
          </w:tcPr>
          <w:p>
            <w:pPr>
              <w:widowControl w:val="0"/>
              <w:jc w:val="center"/>
              <w:rPr>
                <w:ins w:id="1340" w:author="小峰" w:date="2024-05-13T11:17:00Z"/>
                <w:rFonts w:ascii="宋体" w:hAnsi="宋体" w:cs="宋体"/>
                <w:color w:val="000000"/>
                <w:sz w:val="21"/>
                <w:szCs w:val="21"/>
              </w:rPr>
            </w:pPr>
            <w:ins w:id="1341" w:author="小峰" w:date="2024-05-13T11:17:00Z">
              <w:r>
                <w:rPr>
                  <w:rFonts w:hint="eastAsia" w:ascii="宋体" w:hAnsi="宋体" w:cs="宋体"/>
                  <w:color w:val="000000"/>
                  <w:sz w:val="21"/>
                  <w:szCs w:val="21"/>
                </w:rPr>
                <w:t>I2C</w:t>
              </w:r>
            </w:ins>
            <w:ins w:id="1342" w:author="小峰" w:date="2024-05-13T11:22:00Z">
              <w:r>
                <w:rPr>
                  <w:rFonts w:hint="eastAsia" w:ascii="宋体" w:hAnsi="宋体" w:cs="宋体"/>
                  <w:color w:val="000000"/>
                  <w:sz w:val="21"/>
                  <w:szCs w:val="21"/>
                </w:rPr>
                <w:t>时钟线</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343" w:author="小峰" w:date="2024-05-13T11:17:00Z"/>
        </w:trPr>
        <w:tc>
          <w:tcPr>
            <w:tcW w:w="1928" w:type="dxa"/>
            <w:vMerge w:val="continue"/>
            <w:tcBorders>
              <w:left w:val="nil"/>
              <w:right w:val="nil"/>
            </w:tcBorders>
            <w:shd w:val="clear" w:color="auto" w:fill="FFFFFF"/>
            <w:vAlign w:val="center"/>
          </w:tcPr>
          <w:p>
            <w:pPr>
              <w:widowControl w:val="0"/>
              <w:jc w:val="center"/>
              <w:rPr>
                <w:ins w:id="1344" w:author="小峰" w:date="2024-05-13T11:17: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ins w:id="1345" w:author="小峰" w:date="2024-05-13T11:17:00Z"/>
                <w:rFonts w:ascii="宋体" w:hAnsi="宋体" w:cs="宋体"/>
                <w:color w:val="000000"/>
                <w:sz w:val="21"/>
                <w:szCs w:val="21"/>
              </w:rPr>
            </w:pPr>
            <w:ins w:id="1346" w:author="小峰" w:date="2024-05-13T11:17:00Z">
              <w:r>
                <w:rPr>
                  <w:rFonts w:hint="eastAsia" w:ascii="宋体" w:hAnsi="宋体" w:cs="宋体"/>
                  <w:color w:val="000000"/>
                  <w:sz w:val="21"/>
                  <w:szCs w:val="21"/>
                </w:rPr>
                <w:t>SDA</w:t>
              </w:r>
            </w:ins>
          </w:p>
        </w:tc>
        <w:tc>
          <w:tcPr>
            <w:tcW w:w="1928" w:type="dxa"/>
            <w:tcBorders>
              <w:top w:val="nil"/>
              <w:left w:val="nil"/>
              <w:bottom w:val="nil"/>
              <w:right w:val="nil"/>
            </w:tcBorders>
            <w:shd w:val="clear" w:color="auto" w:fill="FFFFFF"/>
            <w:vAlign w:val="center"/>
          </w:tcPr>
          <w:p>
            <w:pPr>
              <w:widowControl w:val="0"/>
              <w:jc w:val="center"/>
              <w:rPr>
                <w:ins w:id="1347" w:author="小峰" w:date="2024-05-13T11:17:00Z"/>
                <w:rFonts w:ascii="宋体" w:hAnsi="宋体" w:cs="宋体"/>
                <w:color w:val="000000"/>
                <w:sz w:val="21"/>
                <w:szCs w:val="21"/>
              </w:rPr>
            </w:pPr>
            <w:ins w:id="1348" w:author="小峰" w:date="2024-05-13T11:19:00Z">
              <w:r>
                <w:rPr>
                  <w:rFonts w:hint="eastAsia" w:ascii="宋体" w:hAnsi="宋体" w:cs="宋体"/>
                  <w:color w:val="000000"/>
                  <w:sz w:val="21"/>
                  <w:szCs w:val="21"/>
                </w:rPr>
                <mc:AlternateContent>
                  <mc:Choice Requires="wps">
                    <w:drawing>
                      <wp:inline distT="0" distB="0" distL="0" distR="0">
                        <wp:extent cx="819150" cy="635"/>
                        <wp:effectExtent l="12700" t="80645" r="25400" b="80645"/>
                        <wp:docPr id="1401058477" name="自选图形 30"/>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0"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XoEP5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widowControl w:val="0"/>
              <w:jc w:val="center"/>
              <w:rPr>
                <w:ins w:id="1350" w:author="小峰" w:date="2024-05-13T11:17:00Z"/>
                <w:rFonts w:ascii="宋体" w:hAnsi="宋体" w:cs="宋体"/>
                <w:color w:val="000000"/>
                <w:sz w:val="21"/>
                <w:szCs w:val="21"/>
              </w:rPr>
            </w:pPr>
            <w:ins w:id="1351" w:author="小峰" w:date="2024-05-13T11:17:00Z">
              <w:r>
                <w:rPr>
                  <w:rFonts w:hint="eastAsia" w:ascii="宋体" w:hAnsi="宋体" w:cs="宋体"/>
                  <w:color w:val="000000"/>
                  <w:sz w:val="21"/>
                  <w:szCs w:val="21"/>
                </w:rPr>
                <w:t>P</w:t>
              </w:r>
            </w:ins>
            <w:ins w:id="1352" w:author="小峰" w:date="2024-05-13T11:19:00Z">
              <w:r>
                <w:rPr>
                  <w:rFonts w:hint="eastAsia" w:ascii="宋体" w:hAnsi="宋体" w:cs="宋体"/>
                  <w:color w:val="000000"/>
                  <w:sz w:val="21"/>
                  <w:szCs w:val="21"/>
                </w:rPr>
                <w:t>B7</w:t>
              </w:r>
            </w:ins>
          </w:p>
        </w:tc>
        <w:tc>
          <w:tcPr>
            <w:tcW w:w="1928" w:type="dxa"/>
            <w:tcBorders>
              <w:top w:val="nil"/>
              <w:left w:val="nil"/>
              <w:bottom w:val="nil"/>
              <w:right w:val="nil"/>
            </w:tcBorders>
            <w:shd w:val="clear" w:color="auto" w:fill="FFFFFF"/>
            <w:vAlign w:val="center"/>
          </w:tcPr>
          <w:p>
            <w:pPr>
              <w:widowControl w:val="0"/>
              <w:jc w:val="center"/>
              <w:rPr>
                <w:ins w:id="1353" w:author="小峰" w:date="2024-05-13T11:17:00Z"/>
                <w:rFonts w:ascii="宋体" w:hAnsi="宋体" w:cs="宋体"/>
                <w:color w:val="000000"/>
                <w:sz w:val="21"/>
                <w:szCs w:val="21"/>
              </w:rPr>
            </w:pPr>
            <w:ins w:id="1354" w:author="小峰" w:date="2024-05-13T11:17:00Z">
              <w:r>
                <w:rPr>
                  <w:rFonts w:hint="eastAsia" w:ascii="宋体" w:hAnsi="宋体" w:cs="宋体"/>
                  <w:color w:val="000000"/>
                  <w:sz w:val="21"/>
                  <w:szCs w:val="21"/>
                </w:rPr>
                <w:t>I2C</w:t>
              </w:r>
            </w:ins>
            <w:ins w:id="1355" w:author="小峰" w:date="2024-05-13T11:22:00Z">
              <w:r>
                <w:rPr>
                  <w:rFonts w:hint="eastAsia" w:ascii="宋体" w:hAnsi="宋体" w:cs="宋体"/>
                  <w:color w:val="000000"/>
                  <w:sz w:val="21"/>
                  <w:szCs w:val="21"/>
                </w:rPr>
                <w:t>数据线</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356" w:author="小峰" w:date="2024-05-13T11:19:00Z"/>
        </w:trPr>
        <w:tc>
          <w:tcPr>
            <w:tcW w:w="1928" w:type="dxa"/>
            <w:vMerge w:val="continue"/>
            <w:tcBorders>
              <w:left w:val="nil"/>
              <w:bottom w:val="single" w:color="000000" w:sz="12" w:space="0"/>
              <w:right w:val="nil"/>
            </w:tcBorders>
            <w:shd w:val="clear" w:color="auto" w:fill="FFFFFF"/>
            <w:vAlign w:val="center"/>
          </w:tcPr>
          <w:p>
            <w:pPr>
              <w:widowControl w:val="0"/>
              <w:jc w:val="center"/>
              <w:rPr>
                <w:ins w:id="1357" w:author="小峰" w:date="2024-05-13T11:19:00Z"/>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widowControl w:val="0"/>
              <w:jc w:val="center"/>
              <w:rPr>
                <w:ins w:id="1358" w:author="小峰" w:date="2024-05-13T11:19:00Z"/>
                <w:rFonts w:ascii="宋体" w:hAnsi="宋体" w:cs="宋体"/>
                <w:color w:val="000000"/>
                <w:sz w:val="21"/>
                <w:szCs w:val="21"/>
              </w:rPr>
            </w:pPr>
            <w:ins w:id="1359" w:author="小峰" w:date="2024-05-13T11:19:00Z">
              <w:r>
                <w:rPr>
                  <w:rFonts w:hint="eastAsia" w:ascii="宋体" w:hAnsi="宋体" w:cs="宋体"/>
                  <w:color w:val="000000"/>
                  <w:sz w:val="21"/>
                  <w:szCs w:val="21"/>
                </w:rPr>
                <w:t>INT</w:t>
              </w:r>
            </w:ins>
          </w:p>
        </w:tc>
        <w:tc>
          <w:tcPr>
            <w:tcW w:w="1928" w:type="dxa"/>
            <w:tcBorders>
              <w:top w:val="nil"/>
              <w:left w:val="nil"/>
              <w:bottom w:val="single" w:color="000000" w:sz="12" w:space="0"/>
              <w:right w:val="nil"/>
            </w:tcBorders>
            <w:shd w:val="clear" w:color="auto" w:fill="FFFFFF"/>
            <w:vAlign w:val="center"/>
          </w:tcPr>
          <w:p>
            <w:pPr>
              <w:widowControl w:val="0"/>
              <w:jc w:val="center"/>
              <w:rPr>
                <w:ins w:id="1360" w:author="小峰" w:date="2024-05-13T11:19:00Z"/>
                <w:rFonts w:ascii="宋体" w:hAnsi="宋体" w:cs="宋体"/>
                <w:color w:val="000000"/>
                <w:sz w:val="21"/>
                <w:szCs w:val="21"/>
              </w:rPr>
            </w:pPr>
            <w:ins w:id="1361" w:author="小峰" w:date="2024-05-13T11:19:00Z">
              <w:r>
                <w:rPr>
                  <w:rFonts w:hint="eastAsia" w:ascii="宋体" w:hAnsi="宋体" w:cs="宋体"/>
                  <w:color w:val="000000"/>
                  <w:sz w:val="21"/>
                  <w:szCs w:val="21"/>
                </w:rPr>
                <mc:AlternateContent>
                  <mc:Choice Requires="wps">
                    <w:drawing>
                      <wp:inline distT="0" distB="0" distL="0" distR="0">
                        <wp:extent cx="819150" cy="635"/>
                        <wp:effectExtent l="12700" t="77470" r="25400" b="83820"/>
                        <wp:docPr id="134483952" name="自选图形 31"/>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1"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degDP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single" w:color="000000" w:sz="12" w:space="0"/>
              <w:right w:val="nil"/>
            </w:tcBorders>
            <w:shd w:val="clear" w:color="auto" w:fill="FFFFFF"/>
            <w:vAlign w:val="center"/>
          </w:tcPr>
          <w:p>
            <w:pPr>
              <w:widowControl w:val="0"/>
              <w:jc w:val="center"/>
              <w:rPr>
                <w:ins w:id="1363" w:author="小峰" w:date="2024-05-13T11:19:00Z"/>
                <w:rFonts w:ascii="宋体" w:hAnsi="宋体" w:cs="宋体"/>
                <w:color w:val="000000"/>
                <w:sz w:val="21"/>
                <w:szCs w:val="21"/>
              </w:rPr>
            </w:pPr>
            <w:ins w:id="1364" w:author="小峰" w:date="2024-05-13T11:19:00Z">
              <w:r>
                <w:rPr>
                  <w:rFonts w:hint="eastAsia" w:ascii="宋体" w:hAnsi="宋体" w:cs="宋体"/>
                  <w:color w:val="000000"/>
                  <w:sz w:val="21"/>
                  <w:szCs w:val="21"/>
                </w:rPr>
                <w:t>PB5</w:t>
              </w:r>
            </w:ins>
          </w:p>
        </w:tc>
        <w:tc>
          <w:tcPr>
            <w:tcW w:w="1928" w:type="dxa"/>
            <w:tcBorders>
              <w:top w:val="nil"/>
              <w:left w:val="nil"/>
              <w:bottom w:val="single" w:color="000000" w:sz="12" w:space="0"/>
              <w:right w:val="nil"/>
            </w:tcBorders>
            <w:shd w:val="clear" w:color="auto" w:fill="FFFFFF"/>
            <w:vAlign w:val="center"/>
          </w:tcPr>
          <w:p>
            <w:pPr>
              <w:widowControl w:val="0"/>
              <w:jc w:val="center"/>
              <w:rPr>
                <w:ins w:id="1365" w:author="小峰" w:date="2024-05-13T11:19:00Z"/>
                <w:rFonts w:ascii="宋体" w:hAnsi="宋体" w:cs="宋体"/>
                <w:color w:val="000000"/>
                <w:sz w:val="21"/>
                <w:szCs w:val="21"/>
              </w:rPr>
            </w:pPr>
            <w:ins w:id="1366" w:author="小峰" w:date="2024-05-13T11:22:00Z">
              <w:r>
                <w:rPr>
                  <w:rFonts w:hint="eastAsia" w:ascii="宋体" w:hAnsi="宋体" w:cs="宋体"/>
                  <w:color w:val="000000"/>
                  <w:sz w:val="21"/>
                  <w:szCs w:val="21"/>
                </w:rPr>
                <w:t>中断引脚</w:t>
              </w:r>
            </w:ins>
          </w:p>
        </w:tc>
      </w:tr>
    </w:tbl>
    <w:p>
      <w:pPr>
        <w:rPr>
          <w:ins w:id="1367" w:author="小峰" w:date="2024-05-13T11:17:00Z"/>
        </w:rPr>
      </w:pPr>
    </w:p>
    <w:p>
      <w:pPr>
        <w:rPr>
          <w:ins w:id="1368" w:author="小峰" w:date="2024-05-13T11:16:00Z"/>
        </w:rPr>
      </w:pPr>
    </w:p>
    <w:p>
      <w:pPr>
        <w:rPr>
          <w:ins w:id="1369" w:author="小峰" w:date="2024-05-13T11:16:00Z"/>
        </w:rPr>
      </w:pPr>
    </w:p>
    <w:p>
      <w:pPr>
        <w:rPr>
          <w:ins w:id="1370" w:author="小峰" w:date="2024-05-13T11:16:00Z"/>
        </w:rPr>
      </w:pPr>
    </w:p>
    <w:p>
      <w:pPr>
        <w:rPr>
          <w:ins w:id="1371" w:author="小峰" w:date="2024-05-11T16:19:00Z"/>
        </w:rPr>
      </w:pPr>
      <w:ins w:id="1372" w:author="小峰" w:date="2024-05-11T16:18:00Z">
        <w:del w:id="1373" w:author="小峰" w:date="2024-05-13T11:16:00Z">
          <w:r>
            <w:rPr>
              <w:rFonts w:hint="eastAsia"/>
            </w:rPr>
            <w:delText>，硬件连接下</w:delText>
          </w:r>
        </w:del>
      </w:ins>
      <w:ins w:id="1374" w:author="小峰" w:date="2024-05-11T16:19:00Z">
        <w:del w:id="1375" w:author="小峰" w:date="2024-05-13T11:16:00Z">
          <w:r>
            <w:rPr>
              <w:rFonts w:hint="eastAsia"/>
            </w:rPr>
            <w:delText>图3.6</w:delText>
          </w:r>
        </w:del>
      </w:ins>
      <w:ins w:id="1376" w:author="小峰" w:date="2024-05-11T16:18:00Z">
        <w:del w:id="1377" w:author="小峰" w:date="2024-05-13T11:16:00Z">
          <w:r>
            <w:rPr>
              <w:rFonts w:hint="eastAsia"/>
            </w:rPr>
            <w:delText>所示</w:delText>
          </w:r>
        </w:del>
      </w:ins>
    </w:p>
    <w:p>
      <w:pPr>
        <w:rPr>
          <w:ins w:id="1378" w:author="小峰" w:date="2024-05-11T16:19:00Z"/>
        </w:rPr>
      </w:pPr>
    </w:p>
    <w:p>
      <w:pPr>
        <w:rPr>
          <w:ins w:id="1379" w:author="小峰" w:date="2024-05-11T16:19:00Z"/>
        </w:rPr>
      </w:pPr>
    </w:p>
    <w:p>
      <w:pPr>
        <w:tabs>
          <w:tab w:val="left" w:pos="377"/>
        </w:tabs>
        <w:jc w:val="center"/>
        <w:rPr>
          <w:ins w:id="1381" w:author="小峰" w:date="2024-05-11T16:19:00Z"/>
          <w:del w:id="1382" w:author="小峰" w:date="2024-05-13T11:16:00Z"/>
        </w:rPr>
        <w:pPrChange w:id="1380" w:author="小峰" w:date="2024-05-11T16:19:00Z">
          <w:pPr/>
        </w:pPrChange>
      </w:pPr>
      <w:ins w:id="1383" w:author="小峰" w:date="2024-05-11T16:19:00Z">
        <w:del w:id="1384" w:author="小峰" w:date="2024-05-13T11:16:00Z">
          <w:r>
            <w:rPr>
              <w:rFonts w:hint="eastAsia"/>
            </w:rPr>
            <w:delText>图3.6  MAX30102硬件连接图</w:delText>
          </w:r>
        </w:del>
      </w:ins>
    </w:p>
    <w:p/>
    <w:p>
      <w:pPr>
        <w:pStyle w:val="3"/>
        <w:spacing w:before="120"/>
      </w:pPr>
      <w:bookmarkStart w:id="114" w:name="_Toc5042"/>
      <w:bookmarkStart w:id="115" w:name="_Toc6502"/>
      <w:r>
        <w:t>3.4记步计算模块</w:t>
      </w:r>
      <w:bookmarkEnd w:id="114"/>
      <w:bookmarkEnd w:id="115"/>
    </w:p>
    <w:p>
      <w:pPr>
        <w:pStyle w:val="4"/>
        <w:spacing w:before="120"/>
        <w:rPr>
          <w:ins w:id="1386" w:author="小峰" w:date="2024-05-11T16:29:00Z"/>
        </w:rPr>
        <w:pPrChange w:id="1385" w:author="小峰" w:date="2024-05-11T16:29:00Z">
          <w:pPr/>
        </w:pPrChange>
      </w:pPr>
      <w:ins w:id="1387" w:author="小峰" w:date="2024-05-11T16:28:00Z">
        <w:bookmarkStart w:id="116" w:name="_Toc21731"/>
        <w:bookmarkStart w:id="117" w:name="_Toc27774"/>
        <w:r>
          <w:rPr>
            <w:rFonts w:hint="eastAsia"/>
          </w:rPr>
          <w:t>3.4.1ADX</w:t>
        </w:r>
      </w:ins>
      <w:ins w:id="1388" w:author="小峰" w:date="2024-05-11T16:29:00Z">
        <w:r>
          <w:rPr>
            <w:rFonts w:hint="eastAsia"/>
          </w:rPr>
          <w:t>L345模块</w:t>
        </w:r>
        <w:bookmarkEnd w:id="116"/>
        <w:bookmarkEnd w:id="117"/>
      </w:ins>
    </w:p>
    <w:p>
      <w:pPr>
        <w:rPr>
          <w:ins w:id="1389" w:author="小峰" w:date="2024-05-11T16:36:00Z"/>
        </w:rPr>
      </w:pPr>
      <w:ins w:id="1390" w:author="小峰" w:date="2024-05-11T16:29:00Z">
        <w:r>
          <w:rPr>
            <w:rFonts w:hint="eastAsia"/>
          </w:rPr>
          <w:tab/>
        </w:r>
      </w:ins>
      <w:ins w:id="1391" w:author="小峰" w:date="2024-05-11T16:29:00Z">
        <w:r>
          <w:rPr>
            <w:rFonts w:hint="eastAsia"/>
          </w:rPr>
          <w:t>ADXL345是一款小而薄的低功耗三轴加速度计，可对高达±16g的加速度进行高分辨率（13位）测量。数字输出数据为16位二进制补码格式，可通过SPI（3线式或4线式）或I2C数字接口访问。</w:t>
        </w:r>
      </w:ins>
    </w:p>
    <w:p>
      <w:pPr>
        <w:rPr>
          <w:ins w:id="1392" w:author="小峰" w:date="2024-05-11T16:37:00Z"/>
        </w:rPr>
      </w:pPr>
      <w:ins w:id="1393" w:author="小峰" w:date="2024-05-11T16:37:00Z">
        <w:r>
          <w:rPr>
            <w:rFonts w:hint="eastAsia"/>
          </w:rPr>
          <w:tab/>
        </w:r>
      </w:ins>
      <w:ins w:id="1394" w:author="小峰" w:date="2024-05-11T16:37:00Z">
        <w:r>
          <w:rPr>
            <w:rFonts w:hint="eastAsia"/>
          </w:rPr>
          <w:t>该传感器为多晶硅表面微加工结构，置于晶圆顶部。由于应用加速度，多晶硅弹簧悬挂于晶圆表面的结构之上，提供力量阻力。差分电容由独立固定板和活动质量连接板组成，能对结构偏转进行测量。加速度使惯性质量偏转、差分电容失衡，从而传感器输出的幅度与加速度成正比。相敏解调用于确定加速度的幅度和极性。</w:t>
        </w:r>
      </w:ins>
    </w:p>
    <w:p>
      <w:pPr>
        <w:rPr>
          <w:ins w:id="1395" w:author="小峰" w:date="2024-05-11T16:31:00Z"/>
        </w:rPr>
      </w:pPr>
    </w:p>
    <w:p>
      <w:pPr>
        <w:rPr>
          <w:ins w:id="1396" w:author="小峰" w:date="2024-05-11T16:31:00Z"/>
        </w:rPr>
      </w:pPr>
    </w:p>
    <w:p>
      <w:pPr>
        <w:tabs>
          <w:tab w:val="left" w:pos="377"/>
        </w:tabs>
        <w:jc w:val="center"/>
        <w:rPr>
          <w:ins w:id="1398" w:author="小峰" w:date="2024-05-11T16:31:00Z"/>
        </w:rPr>
        <w:pPrChange w:id="1397" w:author="小峰" w:date="2024-05-11T16:32:00Z">
          <w:pPr/>
        </w:pPrChange>
      </w:pPr>
      <w:ins w:id="1399" w:author="小峰" w:date="2024-05-11T16:31:00Z">
        <w:r>
          <w:rPr/>
          <w:drawing>
            <wp:inline distT="0" distB="0" distL="0" distR="0">
              <wp:extent cx="2895600" cy="2377440"/>
              <wp:effectExtent l="0" t="0" r="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l="983"/>
                      <a:stretch>
                        <a:fillRect/>
                      </a:stretch>
                    </pic:blipFill>
                    <pic:spPr>
                      <a:xfrm>
                        <a:off x="0" y="0"/>
                        <a:ext cx="2895600" cy="2377440"/>
                      </a:xfrm>
                      <a:prstGeom prst="rect">
                        <a:avLst/>
                      </a:prstGeom>
                      <a:noFill/>
                      <a:ln>
                        <a:noFill/>
                      </a:ln>
                      <a:effectLst/>
                    </pic:spPr>
                  </pic:pic>
                </a:graphicData>
              </a:graphic>
            </wp:inline>
          </w:drawing>
        </w:r>
      </w:ins>
    </w:p>
    <w:p>
      <w:pPr>
        <w:rPr>
          <w:ins w:id="1401" w:author="小峰" w:date="2024-05-11T16:30:00Z"/>
        </w:rPr>
      </w:pPr>
    </w:p>
    <w:p>
      <w:pPr>
        <w:pStyle w:val="22"/>
        <w:rPr>
          <w:ins w:id="1403" w:author="小峰" w:date="2024-05-11T16:32:00Z"/>
        </w:rPr>
        <w:pPrChange w:id="1402" w:author="小峰" w:date="2024-05-11T16:32:00Z">
          <w:pPr/>
        </w:pPrChange>
      </w:pPr>
      <w:ins w:id="1404" w:author="小峰" w:date="2024-05-11T16:32:00Z">
        <w:bookmarkStart w:id="118" w:name="_Toc29881"/>
        <w:bookmarkStart w:id="119" w:name="_Toc3642"/>
        <w:bookmarkStart w:id="120" w:name="_Toc24318"/>
        <w:r>
          <w:rPr>
            <w:rFonts w:hint="eastAsia"/>
          </w:rPr>
          <w:t>图3.7  ADXL345实物图</w:t>
        </w:r>
        <w:bookmarkEnd w:id="118"/>
        <w:bookmarkEnd w:id="119"/>
        <w:bookmarkEnd w:id="120"/>
      </w:ins>
    </w:p>
    <w:p>
      <w:pPr>
        <w:rPr>
          <w:ins w:id="1405" w:author="小峰" w:date="2024-05-11T16:37:00Z"/>
        </w:rPr>
      </w:pPr>
      <w:ins w:id="1406" w:author="小峰" w:date="2024-05-11T16:37:00Z">
        <w:r>
          <w:rPr>
            <w:rFonts w:hint="eastAsia"/>
          </w:rPr>
          <w:tab/>
        </w:r>
      </w:ins>
      <w:ins w:id="1407" w:author="小峰" w:date="2024-05-11T16:37:00Z">
        <w:r>
          <w:rPr>
            <w:rFonts w:hint="eastAsia"/>
          </w:rPr>
          <w:t>ADXL345非常适合移动设备应用。它可以在倾斜检测应用中测量静态重力加速度，还可以测量运动或冲击导致的动态加速度。其高分辨率(4 mg/LSB)能够测量不到1.0°的倾角变化。</w:t>
        </w:r>
      </w:ins>
    </w:p>
    <w:p>
      <w:pPr>
        <w:rPr>
          <w:ins w:id="1408" w:author="小峰" w:date="2024-05-11T16:37:00Z"/>
        </w:rPr>
      </w:pPr>
      <w:ins w:id="1409" w:author="小峰" w:date="2024-05-11T16:37:00Z">
        <w:r>
          <w:rPr>
            <w:rFonts w:hint="eastAsia"/>
          </w:rPr>
          <w:tab/>
        </w:r>
      </w:ins>
      <w:ins w:id="1410" w:author="小峰" w:date="2024-05-11T16:37:00Z">
        <w:r>
          <w:rPr>
            <w:rFonts w:hint="eastAsia"/>
          </w:rPr>
          <w:tab/>
        </w:r>
      </w:ins>
      <w:ins w:id="1411" w:author="小峰" w:date="2024-05-11T16:37:00Z">
        <w:r>
          <w:rPr>
            <w:rFonts w:hint="eastAsia"/>
          </w:rPr>
          <w:t>该器件提供多种特殊检测功能。活动和非活动检测功能通过比较任意轴上的加速度与用户设置的阈值来检测有无运动发生。敲击检测功能可以检测任意方向的单振和双振动作。自由落体检测功能可以检测器件是否正在掉落。这些功能可以独立映射到两个中断输出引脚中的一个。集成式存储器管理系统采用32级先进先出(FIFO)缓冲器，可用于存储数据，尽可能减少主机处理器负荷，并降低整体系统功耗。</w:t>
        </w:r>
      </w:ins>
    </w:p>
    <w:p>
      <w:pPr>
        <w:rPr>
          <w:ins w:id="1412" w:author="小峰" w:date="2024-05-11T16:29:00Z"/>
        </w:rPr>
      </w:pPr>
      <w:ins w:id="1413" w:author="小峰" w:date="2024-05-11T16:37:00Z">
        <w:r>
          <w:rPr>
            <w:rFonts w:hint="eastAsia"/>
          </w:rPr>
          <w:tab/>
        </w:r>
      </w:ins>
      <w:ins w:id="1414" w:author="小峰" w:date="2024-05-11T16:37:00Z">
        <w:r>
          <w:rPr>
            <w:rFonts w:hint="eastAsia"/>
          </w:rPr>
          <w:t>低功耗模式支持基于运动的智能电源管理，从而以低功耗进行阈值感测和运动加速度测量。ADXL345采用3 mm × 5 mm × 1 mm，14引脚小型纤薄塑料封装。</w:t>
        </w:r>
      </w:ins>
    </w:p>
    <w:p>
      <w:pPr>
        <w:pStyle w:val="4"/>
        <w:spacing w:before="120"/>
        <w:rPr>
          <w:ins w:id="1416" w:author="小峰" w:date="2024-05-11T16:29:00Z"/>
        </w:rPr>
        <w:pPrChange w:id="1415" w:author="小峰" w:date="2024-05-11T16:29:00Z">
          <w:pPr/>
        </w:pPrChange>
      </w:pPr>
      <w:ins w:id="1417" w:author="小峰" w:date="2024-05-11T16:29:00Z">
        <w:bookmarkStart w:id="121" w:name="_Toc4197"/>
        <w:bookmarkStart w:id="122" w:name="_Toc22687"/>
        <w:r>
          <w:rPr>
            <w:rFonts w:hint="eastAsia"/>
          </w:rPr>
          <w:t>3.4.2硬件连接</w:t>
        </w:r>
        <w:bookmarkEnd w:id="121"/>
        <w:bookmarkEnd w:id="122"/>
      </w:ins>
    </w:p>
    <w:p>
      <w:pPr>
        <w:rPr>
          <w:ins w:id="1418" w:author="小峰" w:date="2024-05-11T16:42:00Z"/>
          <w:b/>
          <w:bCs/>
        </w:rPr>
      </w:pPr>
      <w:ins w:id="1419" w:author="小峰" w:date="2024-05-11T16:37:00Z">
        <w:r>
          <w:rPr>
            <w:rFonts w:hint="eastAsia"/>
          </w:rPr>
          <w:tab/>
        </w:r>
      </w:ins>
      <w:ins w:id="1420" w:author="小峰" w:date="2024-05-11T16:40:00Z">
        <w:r>
          <w:rPr>
            <w:rFonts w:hint="eastAsia"/>
          </w:rPr>
          <w:t>ADXL345原理图</w:t>
        </w:r>
      </w:ins>
      <w:ins w:id="1421" w:author="小峰" w:date="2024-05-11T16:41:00Z">
        <w:r>
          <w:rPr>
            <w:rFonts w:hint="eastAsia"/>
          </w:rPr>
          <w:t>可分为三个模块：电源模块、主芯片模块、接口模块。电源模块输入电压为 VCC50，由于传感器工作电压为 3.3V，需要一个电压转换器，将 5V电压转换成 3.3V，供主芯片模块工作。主模块中的 VCC和 GND引脚分别接电源与地，每个通信引脚都与上拉电阻相连。接口模块将每个管脚的信号传递至各排针。原理图如下所示</w:t>
        </w:r>
      </w:ins>
      <w:ins w:id="1422" w:author="小峰" w:date="2024-05-11T16:41:00Z">
        <w:r>
          <w:rPr>
            <w:rFonts w:hint="eastAsia"/>
            <w:b/>
            <w:bCs/>
            <w:rPrChange w:id="1423" w:author="小峰" w:date="2024-05-11T16:42:00Z">
              <w:rPr>
                <w:rFonts w:hint="eastAsia"/>
              </w:rPr>
            </w:rPrChange>
          </w:rPr>
          <w:t>（北京交通大学硕士专业学位论文</w:t>
        </w:r>
      </w:ins>
      <w:ins w:id="1424" w:author="小峰" w:date="2024-05-11T16:41:00Z">
        <w:r>
          <w:rPr>
            <w:b/>
            <w:bCs/>
            <w:rPrChange w:id="1425" w:author="小峰" w:date="2024-05-11T16:42:00Z">
              <w:rPr/>
            </w:rPrChange>
          </w:rPr>
          <w:t xml:space="preserve"> </w:t>
        </w:r>
      </w:ins>
      <w:ins w:id="1426" w:author="小峰" w:date="2024-05-11T16:41:00Z">
        <w:r>
          <w:rPr>
            <w:rFonts w:hint="eastAsia"/>
            <w:b/>
            <w:bCs/>
            <w:rPrChange w:id="1427" w:author="小峰" w:date="2024-05-11T16:42:00Z">
              <w:rPr>
                <w:rFonts w:hint="eastAsia"/>
              </w:rPr>
            </w:rPrChange>
          </w:rPr>
          <w:t>智能手环信息采集系统硬件设计</w:t>
        </w:r>
      </w:ins>
      <w:ins w:id="1428" w:author="小峰" w:date="2024-05-11T16:42:00Z">
        <w:r>
          <w:rPr>
            <w:rFonts w:hint="eastAsia"/>
            <w:b/>
            <w:bCs/>
          </w:rPr>
          <w:t>）</w:t>
        </w:r>
      </w:ins>
    </w:p>
    <w:p>
      <w:pPr>
        <w:rPr>
          <w:ins w:id="1429" w:author="小峰" w:date="2024-05-11T16:42:00Z"/>
          <w:b w:val="0"/>
          <w:bCs w:val="0"/>
          <w:rPrChange w:id="1430" w:author="小峰" w:date="2024-05-11T16:42:00Z">
            <w:rPr>
              <w:ins w:id="1431" w:author="小峰" w:date="2024-05-11T16:42:00Z"/>
              <w:b/>
              <w:bCs/>
            </w:rPr>
          </w:rPrChange>
        </w:rPr>
      </w:pPr>
    </w:p>
    <w:p>
      <w:pPr>
        <w:tabs>
          <w:tab w:val="left" w:pos="377"/>
        </w:tabs>
        <w:jc w:val="center"/>
        <w:rPr>
          <w:ins w:id="1433" w:author="小峰" w:date="2024-05-11T16:42:00Z"/>
          <w:b w:val="0"/>
          <w:bCs w:val="0"/>
          <w:rPrChange w:id="1434" w:author="小峰" w:date="2024-05-11T16:42:00Z">
            <w:rPr>
              <w:ins w:id="1435" w:author="小峰" w:date="2024-05-11T16:42:00Z"/>
              <w:b/>
              <w:bCs/>
            </w:rPr>
          </w:rPrChange>
        </w:rPr>
        <w:pPrChange w:id="1432" w:author="小峰" w:date="2024-05-11T16:44:00Z">
          <w:pPr/>
        </w:pPrChange>
      </w:pPr>
      <w:ins w:id="1436" w:author="小峰" w:date="2024-05-11T16:44:00Z">
        <w:r>
          <w:rPr/>
          <w:drawing>
            <wp:inline distT="0" distB="0" distL="0" distR="0">
              <wp:extent cx="4046220" cy="2773680"/>
              <wp:effectExtent l="0" t="0" r="0" b="0"/>
              <wp:docPr id="20" name="图片 15" descr="3.7 ADXL345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3.7 ADXL345原理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046220" cy="2773680"/>
                      </a:xfrm>
                      <a:prstGeom prst="rect">
                        <a:avLst/>
                      </a:prstGeom>
                      <a:noFill/>
                      <a:ln>
                        <a:noFill/>
                      </a:ln>
                    </pic:spPr>
                  </pic:pic>
                </a:graphicData>
              </a:graphic>
            </wp:inline>
          </w:drawing>
        </w:r>
      </w:ins>
    </w:p>
    <w:p>
      <w:pPr>
        <w:pStyle w:val="22"/>
        <w:rPr>
          <w:ins w:id="1439" w:author="小峰" w:date="2024-05-11T16:45:00Z"/>
        </w:rPr>
        <w:pPrChange w:id="1438" w:author="小峰" w:date="2024-05-11T16:45:00Z">
          <w:pPr/>
        </w:pPrChange>
      </w:pPr>
      <w:ins w:id="1440" w:author="小峰" w:date="2024-05-11T16:45:00Z">
        <w:bookmarkStart w:id="123" w:name="_Toc7099"/>
        <w:bookmarkStart w:id="124" w:name="_Toc4491"/>
        <w:bookmarkStart w:id="125" w:name="_Toc5822"/>
        <w:r>
          <w:rPr>
            <w:rFonts w:hint="eastAsia"/>
          </w:rPr>
          <w:t>图3.8  ADXL345原理图</w:t>
        </w:r>
        <w:bookmarkEnd w:id="123"/>
        <w:bookmarkEnd w:id="124"/>
        <w:bookmarkEnd w:id="125"/>
      </w:ins>
    </w:p>
    <w:p>
      <w:pPr>
        <w:rPr>
          <w:ins w:id="1441" w:author="小峰" w:date="2024-05-11T16:48:00Z"/>
        </w:rPr>
      </w:pPr>
      <w:ins w:id="1442" w:author="小峰" w:date="2024-05-11T16:45:00Z">
        <w:r>
          <w:rPr>
            <w:rFonts w:hint="eastAsia"/>
          </w:rPr>
          <w:tab/>
        </w:r>
      </w:ins>
      <w:ins w:id="1443" w:author="小峰" w:date="2024-05-11T16:46:00Z">
        <w:r>
          <w:rPr>
            <w:rFonts w:hint="eastAsia"/>
          </w:rPr>
          <w:t>ADXL345</w:t>
        </w:r>
      </w:ins>
      <w:ins w:id="1444" w:author="小峰" w:date="2024-05-11T16:47:00Z">
        <w:r>
          <w:rPr>
            <w:rFonts w:hint="eastAsia"/>
          </w:rPr>
          <w:t>与微控制器的</w:t>
        </w:r>
      </w:ins>
      <w:ins w:id="1445" w:author="小峰" w:date="2024-05-11T16:46:00Z">
        <w:r>
          <w:rPr>
            <w:rFonts w:hint="eastAsia"/>
          </w:rPr>
          <w:t>连接方式为：VCC 连接 3.3V，GND 连接微控制器的 GND，SCL 连接微控制器的 P</w:t>
        </w:r>
      </w:ins>
      <w:ins w:id="1446" w:author="小峰" w:date="2024-05-11T16:47:00Z">
        <w:r>
          <w:rPr>
            <w:rFonts w:hint="eastAsia"/>
          </w:rPr>
          <w:t>A4</w:t>
        </w:r>
      </w:ins>
      <w:ins w:id="1447" w:author="小峰" w:date="2024-05-11T16:46:00Z">
        <w:r>
          <w:rPr>
            <w:rFonts w:hint="eastAsia"/>
          </w:rPr>
          <w:t xml:space="preserve"> 接口，SDA 连接微控制器的 P</w:t>
        </w:r>
      </w:ins>
      <w:ins w:id="1448" w:author="小峰" w:date="2024-05-11T16:47:00Z">
        <w:r>
          <w:rPr>
            <w:rFonts w:hint="eastAsia"/>
          </w:rPr>
          <w:t>A5</w:t>
        </w:r>
      </w:ins>
      <w:ins w:id="1449" w:author="小峰" w:date="2024-05-11T16:46:00Z">
        <w:r>
          <w:rPr>
            <w:rFonts w:hint="eastAsia"/>
          </w:rPr>
          <w:t>，其余四引脚悬空，引脚与开发板引脚连接如表 3</w:t>
        </w:r>
      </w:ins>
      <w:ins w:id="1450" w:author="小峰" w:date="2024-05-11T18:53:00Z">
        <w:r>
          <w:rPr>
            <w:rFonts w:hint="eastAsia"/>
          </w:rPr>
          <w:t>.4</w:t>
        </w:r>
      </w:ins>
      <w:ins w:id="1451" w:author="小峰" w:date="2024-05-11T16:46:00Z">
        <w:r>
          <w:rPr>
            <w:rFonts w:hint="eastAsia"/>
          </w:rPr>
          <w:t xml:space="preserve"> 所示：</w:t>
        </w:r>
      </w:ins>
    </w:p>
    <w:p>
      <w:pPr>
        <w:rPr>
          <w:ins w:id="1452" w:author="小峰" w:date="2024-05-11T16:48:00Z"/>
        </w:rPr>
      </w:pPr>
    </w:p>
    <w:p>
      <w:pPr>
        <w:pStyle w:val="23"/>
        <w:rPr>
          <w:ins w:id="1454" w:author="小峰" w:date="2024-05-11T16:48:00Z"/>
        </w:rPr>
        <w:pPrChange w:id="1453" w:author="小峰" w:date="2024-05-11T16:57:00Z">
          <w:pPr/>
        </w:pPrChange>
      </w:pPr>
      <w:ins w:id="1455" w:author="小峰" w:date="2024-05-11T16:48:00Z">
        <w:r>
          <w:rPr/>
          <w:t xml:space="preserve">表3.4  </w:t>
        </w:r>
      </w:ins>
      <w:ins w:id="1456" w:author="小峰" w:date="2024-05-11T16:49:00Z">
        <w:r>
          <w:rPr/>
          <w:t>AXDL345传感器电路连接</w:t>
        </w:r>
      </w:ins>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457" w:author="小峰" w:date="2024-05-11T16:49:00Z"/>
        </w:trPr>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458" w:author="小峰" w:date="2024-05-11T16:49:00Z"/>
                <w:rFonts w:ascii="宋体" w:hAnsi="宋体" w:cs="宋体"/>
                <w:color w:val="000000"/>
                <w:sz w:val="21"/>
                <w:szCs w:val="21"/>
              </w:rPr>
            </w:pPr>
            <w:ins w:id="1459" w:author="小峰" w:date="2024-05-11T16:49:00Z">
              <w:r>
                <w:rPr>
                  <w:rFonts w:hint="eastAsia" w:ascii="宋体" w:hAnsi="宋体" w:cs="宋体"/>
                  <w:color w:val="000000"/>
                  <w:sz w:val="21"/>
                  <w:szCs w:val="21"/>
                  <w:lang w:bidi="ar"/>
                </w:rPr>
                <w:t>硬件名称</w:t>
              </w:r>
            </w:ins>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460" w:author="小峰" w:date="2024-05-11T16:49:00Z"/>
                <w:rFonts w:ascii="宋体" w:hAnsi="宋体" w:cs="宋体"/>
                <w:color w:val="000000"/>
                <w:sz w:val="21"/>
                <w:szCs w:val="21"/>
              </w:rPr>
            </w:pPr>
            <w:ins w:id="1461" w:author="小峰" w:date="2024-05-11T16:49:00Z">
              <w:r>
                <w:rPr>
                  <w:rFonts w:hint="eastAsia" w:ascii="宋体" w:hAnsi="宋体" w:cs="宋体"/>
                  <w:color w:val="000000"/>
                  <w:sz w:val="21"/>
                  <w:szCs w:val="21"/>
                </w:rPr>
                <w:t>引脚</w:t>
              </w:r>
            </w:ins>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462" w:author="小峰" w:date="2024-05-11T16:49:00Z"/>
                <w:rFonts w:ascii="宋体" w:hAnsi="宋体" w:cs="宋体"/>
                <w:color w:val="000000"/>
                <w:sz w:val="21"/>
                <w:szCs w:val="21"/>
              </w:rPr>
            </w:pPr>
            <w:ins w:id="1463" w:author="小峰" w:date="2024-05-11T16:49:00Z">
              <w:r>
                <w:rPr>
                  <w:rFonts w:hint="eastAsia" w:ascii="宋体" w:hAnsi="宋体" w:cs="宋体"/>
                  <w:color w:val="000000"/>
                  <w:sz w:val="21"/>
                  <w:szCs w:val="21"/>
                </w:rPr>
                <w:t>连接</w:t>
              </w:r>
            </w:ins>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464" w:author="小峰" w:date="2024-05-11T16:49:00Z"/>
                <w:rFonts w:ascii="宋体" w:hAnsi="宋体" w:cs="宋体"/>
                <w:color w:val="000000"/>
                <w:sz w:val="21"/>
                <w:szCs w:val="21"/>
              </w:rPr>
            </w:pPr>
            <w:ins w:id="1465" w:author="小峰" w:date="2024-05-11T16:49:00Z">
              <w:r>
                <w:rPr>
                  <w:rFonts w:hint="eastAsia" w:ascii="宋体" w:hAnsi="宋体" w:cs="宋体"/>
                  <w:color w:val="000000"/>
                  <w:sz w:val="21"/>
                  <w:szCs w:val="21"/>
                </w:rPr>
                <w:t>开发板引脚</w:t>
              </w:r>
            </w:ins>
          </w:p>
        </w:tc>
        <w:tc>
          <w:tcPr>
            <w:tcW w:w="1928" w:type="dxa"/>
            <w:tcBorders>
              <w:top w:val="single" w:color="000000" w:sz="12" w:space="0"/>
              <w:left w:val="nil"/>
              <w:bottom w:val="single" w:color="000000" w:sz="4" w:space="0"/>
              <w:right w:val="nil"/>
            </w:tcBorders>
            <w:shd w:val="clear" w:color="auto" w:fill="FFFFFF"/>
            <w:vAlign w:val="center"/>
          </w:tcPr>
          <w:p>
            <w:pPr>
              <w:widowControl w:val="0"/>
              <w:jc w:val="center"/>
              <w:rPr>
                <w:ins w:id="1466" w:author="小峰" w:date="2024-05-11T16:49:00Z"/>
                <w:rFonts w:ascii="宋体" w:hAnsi="宋体" w:cs="宋体"/>
                <w:color w:val="000000"/>
                <w:sz w:val="21"/>
                <w:szCs w:val="21"/>
              </w:rPr>
            </w:pPr>
            <w:ins w:id="1467" w:author="小峰" w:date="2024-05-11T16:49:00Z">
              <w:r>
                <w:rPr>
                  <w:rFonts w:hint="eastAsia" w:ascii="宋体" w:hAnsi="宋体" w:cs="宋体"/>
                  <w:color w:val="000000"/>
                  <w:sz w:val="21"/>
                  <w:szCs w:val="21"/>
                </w:rPr>
                <w:t>描述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468" w:author="小峰" w:date="2024-05-11T16:49:00Z"/>
        </w:trPr>
        <w:tc>
          <w:tcPr>
            <w:tcW w:w="1928" w:type="dxa"/>
            <w:vMerge w:val="restart"/>
            <w:tcBorders>
              <w:top w:val="single" w:color="000000" w:sz="4" w:space="0"/>
              <w:left w:val="nil"/>
              <w:bottom w:val="nil"/>
              <w:right w:val="nil"/>
            </w:tcBorders>
            <w:shd w:val="clear" w:color="auto" w:fill="FFFFFF"/>
            <w:vAlign w:val="center"/>
          </w:tcPr>
          <w:p>
            <w:pPr>
              <w:widowControl w:val="0"/>
              <w:jc w:val="center"/>
              <w:rPr>
                <w:ins w:id="1469" w:author="小峰" w:date="2024-05-11T16:49:00Z"/>
                <w:rFonts w:ascii="宋体" w:hAnsi="宋体" w:cs="宋体"/>
                <w:color w:val="000000"/>
                <w:sz w:val="21"/>
                <w:szCs w:val="21"/>
              </w:rPr>
            </w:pPr>
            <w:ins w:id="1470" w:author="小峰" w:date="2024-05-11T16:50:00Z">
              <w:r>
                <w:rPr>
                  <w:rFonts w:hint="eastAsia" w:ascii="宋体" w:hAnsi="宋体" w:cs="宋体"/>
                  <w:color w:val="000000"/>
                  <w:sz w:val="21"/>
                  <w:szCs w:val="21"/>
                </w:rPr>
                <w:t>ADXL345</w:t>
              </w:r>
            </w:ins>
          </w:p>
        </w:tc>
        <w:tc>
          <w:tcPr>
            <w:tcW w:w="1928" w:type="dxa"/>
            <w:tcBorders>
              <w:top w:val="single" w:color="000000" w:sz="4" w:space="0"/>
              <w:left w:val="nil"/>
              <w:bottom w:val="nil"/>
              <w:right w:val="nil"/>
            </w:tcBorders>
            <w:shd w:val="clear" w:color="auto" w:fill="FFFFFF"/>
            <w:vAlign w:val="center"/>
          </w:tcPr>
          <w:p>
            <w:pPr>
              <w:widowControl w:val="0"/>
              <w:jc w:val="center"/>
              <w:rPr>
                <w:ins w:id="1471" w:author="小峰" w:date="2024-05-11T16:49:00Z"/>
                <w:rFonts w:ascii="宋体" w:hAnsi="宋体" w:cs="宋体"/>
                <w:color w:val="000000"/>
                <w:sz w:val="21"/>
                <w:szCs w:val="21"/>
              </w:rPr>
            </w:pPr>
            <w:ins w:id="1472" w:author="小峰" w:date="2024-05-11T16:50: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widowControl w:val="0"/>
              <w:jc w:val="center"/>
              <w:rPr>
                <w:ins w:id="1473" w:author="小峰" w:date="2024-05-11T16:49:00Z"/>
                <w:rFonts w:ascii="宋体" w:hAnsi="宋体" w:cs="宋体"/>
                <w:color w:val="000000"/>
                <w:sz w:val="21"/>
                <w:szCs w:val="21"/>
              </w:rPr>
            </w:pPr>
            <w:ins w:id="1474" w:author="小峰" w:date="2024-05-11T16:54:00Z">
              <w:r>
                <w:rPr>
                  <w:rFonts w:hint="eastAsia" w:ascii="宋体" w:hAnsi="宋体" w:cs="宋体"/>
                  <w:color w:val="000000"/>
                  <w:sz w:val="21"/>
                  <w:szCs w:val="21"/>
                </w:rPr>
                <mc:AlternateContent>
                  <mc:Choice Requires="wps">
                    <w:drawing>
                      <wp:inline distT="0" distB="0" distL="0" distR="0">
                        <wp:extent cx="819150" cy="635"/>
                        <wp:effectExtent l="12700" t="82550" r="25400" b="78740"/>
                        <wp:docPr id="612308872" name="自选图形 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AvZpeo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ins>
          </w:p>
        </w:tc>
        <w:tc>
          <w:tcPr>
            <w:tcW w:w="1928" w:type="dxa"/>
            <w:tcBorders>
              <w:top w:val="single" w:color="000000" w:sz="4" w:space="0"/>
              <w:left w:val="nil"/>
              <w:bottom w:val="nil"/>
              <w:right w:val="nil"/>
            </w:tcBorders>
            <w:shd w:val="clear" w:color="auto" w:fill="FFFFFF"/>
            <w:vAlign w:val="center"/>
          </w:tcPr>
          <w:p>
            <w:pPr>
              <w:widowControl w:val="0"/>
              <w:jc w:val="center"/>
              <w:rPr>
                <w:ins w:id="1476" w:author="小峰" w:date="2024-05-11T16:49:00Z"/>
                <w:rFonts w:ascii="宋体" w:hAnsi="宋体" w:cs="宋体"/>
                <w:color w:val="000000"/>
                <w:sz w:val="21"/>
                <w:szCs w:val="21"/>
              </w:rPr>
            </w:pPr>
            <w:ins w:id="1477" w:author="小峰" w:date="2024-05-11T16:54: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widowControl w:val="0"/>
              <w:jc w:val="center"/>
              <w:rPr>
                <w:ins w:id="1478" w:author="小峰" w:date="2024-05-11T16:49:00Z"/>
                <w:rFonts w:ascii="宋体" w:hAnsi="宋体" w:cs="宋体"/>
                <w:color w:val="000000"/>
                <w:sz w:val="21"/>
                <w:szCs w:val="21"/>
              </w:rPr>
            </w:pPr>
            <w:ins w:id="1479" w:author="小峰" w:date="2024-05-11T16:54:00Z">
              <w:r>
                <w:rPr>
                  <w:rFonts w:hint="eastAsia" w:ascii="宋体" w:hAnsi="宋体" w:cs="宋体"/>
                  <w:color w:val="000000"/>
                  <w:sz w:val="21"/>
                  <w:szCs w:val="21"/>
                </w:rPr>
                <w:t>电源</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480" w:author="小峰" w:date="2024-05-11T16:49:00Z"/>
        </w:trPr>
        <w:tc>
          <w:tcPr>
            <w:tcW w:w="1928" w:type="dxa"/>
            <w:vMerge w:val="continue"/>
            <w:tcBorders>
              <w:top w:val="nil"/>
              <w:left w:val="nil"/>
              <w:bottom w:val="nil"/>
              <w:right w:val="nil"/>
            </w:tcBorders>
            <w:shd w:val="clear" w:color="auto" w:fill="FFFFFF"/>
            <w:vAlign w:val="center"/>
          </w:tcPr>
          <w:p>
            <w:pPr>
              <w:widowControl w:val="0"/>
              <w:jc w:val="center"/>
              <w:rPr>
                <w:ins w:id="1481" w:author="小峰" w:date="2024-05-11T16:49: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ins w:id="1482" w:author="小峰" w:date="2024-05-11T16:49:00Z"/>
                <w:rFonts w:ascii="宋体" w:hAnsi="宋体" w:cs="宋体"/>
                <w:color w:val="000000"/>
                <w:sz w:val="21"/>
                <w:szCs w:val="21"/>
              </w:rPr>
            </w:pPr>
            <w:ins w:id="1483" w:author="小峰" w:date="2024-05-11T16:50: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widowControl w:val="0"/>
              <w:jc w:val="center"/>
              <w:rPr>
                <w:ins w:id="1484" w:author="小峰" w:date="2024-05-11T16:49:00Z"/>
                <w:rFonts w:ascii="宋体" w:hAnsi="宋体" w:cs="宋体"/>
                <w:color w:val="000000"/>
                <w:sz w:val="21"/>
                <w:szCs w:val="21"/>
              </w:rPr>
            </w:pPr>
            <w:ins w:id="1485" w:author="小峰" w:date="2024-05-11T16:56:00Z">
              <w:r>
                <w:rPr>
                  <w:rFonts w:hint="eastAsia" w:ascii="宋体" w:hAnsi="宋体" w:cs="宋体"/>
                  <w:color w:val="000000"/>
                  <w:sz w:val="21"/>
                  <w:szCs w:val="21"/>
                </w:rPr>
                <mc:AlternateContent>
                  <mc:Choice Requires="wps">
                    <w:drawing>
                      <wp:inline distT="0" distB="0" distL="0" distR="0">
                        <wp:extent cx="819150" cy="635"/>
                        <wp:effectExtent l="12700" t="82550" r="25400" b="78740"/>
                        <wp:docPr id="193446387" name="自选图形 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UWh3s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widowControl w:val="0"/>
              <w:jc w:val="center"/>
              <w:rPr>
                <w:ins w:id="1487" w:author="小峰" w:date="2024-05-11T16:49:00Z"/>
                <w:rFonts w:ascii="宋体" w:hAnsi="宋体" w:cs="宋体"/>
                <w:color w:val="000000"/>
                <w:sz w:val="21"/>
                <w:szCs w:val="21"/>
              </w:rPr>
            </w:pPr>
            <w:ins w:id="1488" w:author="小峰" w:date="2024-05-11T16:54: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widowControl w:val="0"/>
              <w:jc w:val="center"/>
              <w:rPr>
                <w:ins w:id="1489" w:author="小峰" w:date="2024-05-11T16:49:00Z"/>
                <w:rFonts w:ascii="宋体" w:hAnsi="宋体" w:cs="宋体"/>
                <w:color w:val="000000"/>
                <w:sz w:val="21"/>
                <w:szCs w:val="21"/>
              </w:rPr>
            </w:pPr>
            <w:ins w:id="1490" w:author="小峰" w:date="2024-05-11T16:54:00Z">
              <w:r>
                <w:rPr>
                  <w:rFonts w:hint="eastAsia" w:ascii="宋体" w:hAnsi="宋体" w:cs="宋体"/>
                  <w:color w:val="000000"/>
                  <w:sz w:val="21"/>
                  <w:szCs w:val="21"/>
                </w:rPr>
                <w:t>接地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491" w:author="小峰" w:date="2024-05-11T16:49:00Z"/>
        </w:trPr>
        <w:tc>
          <w:tcPr>
            <w:tcW w:w="1928" w:type="dxa"/>
            <w:vMerge w:val="continue"/>
            <w:tcBorders>
              <w:top w:val="nil"/>
              <w:left w:val="nil"/>
              <w:bottom w:val="nil"/>
              <w:right w:val="nil"/>
            </w:tcBorders>
            <w:shd w:val="clear" w:color="auto" w:fill="FFFFFF"/>
            <w:vAlign w:val="center"/>
          </w:tcPr>
          <w:p>
            <w:pPr>
              <w:widowControl w:val="0"/>
              <w:jc w:val="center"/>
              <w:rPr>
                <w:ins w:id="1492" w:author="小峰" w:date="2024-05-11T16:49: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widowControl w:val="0"/>
              <w:jc w:val="center"/>
              <w:rPr>
                <w:ins w:id="1493" w:author="小峰" w:date="2024-05-11T16:49:00Z"/>
                <w:rFonts w:ascii="宋体" w:hAnsi="宋体" w:cs="宋体"/>
                <w:color w:val="000000"/>
                <w:sz w:val="21"/>
                <w:szCs w:val="21"/>
              </w:rPr>
            </w:pPr>
            <w:ins w:id="1494" w:author="小峰" w:date="2024-05-11T16:50:00Z">
              <w:r>
                <w:rPr>
                  <w:rFonts w:hint="eastAsia" w:ascii="宋体" w:hAnsi="宋体" w:cs="宋体"/>
                  <w:color w:val="000000"/>
                  <w:sz w:val="21"/>
                  <w:szCs w:val="21"/>
                </w:rPr>
                <w:t>SCL</w:t>
              </w:r>
            </w:ins>
          </w:p>
        </w:tc>
        <w:tc>
          <w:tcPr>
            <w:tcW w:w="1928" w:type="dxa"/>
            <w:tcBorders>
              <w:top w:val="nil"/>
              <w:left w:val="nil"/>
              <w:bottom w:val="nil"/>
              <w:right w:val="nil"/>
            </w:tcBorders>
            <w:shd w:val="clear" w:color="auto" w:fill="FFFFFF"/>
            <w:vAlign w:val="center"/>
          </w:tcPr>
          <w:p>
            <w:pPr>
              <w:widowControl w:val="0"/>
              <w:jc w:val="center"/>
              <w:rPr>
                <w:ins w:id="1495" w:author="小峰" w:date="2024-05-11T16:49:00Z"/>
                <w:rFonts w:ascii="宋体" w:hAnsi="宋体" w:cs="宋体"/>
                <w:color w:val="000000"/>
                <w:sz w:val="21"/>
                <w:szCs w:val="21"/>
              </w:rPr>
            </w:pPr>
            <w:ins w:id="1496" w:author="小峰" w:date="2024-05-11T16:56:00Z">
              <w:r>
                <w:rPr>
                  <w:rFonts w:hint="eastAsia" w:ascii="宋体" w:hAnsi="宋体" w:cs="宋体"/>
                  <w:color w:val="000000"/>
                  <w:sz w:val="21"/>
                  <w:szCs w:val="21"/>
                </w:rPr>
                <mc:AlternateContent>
                  <mc:Choice Requires="wps">
                    <w:drawing>
                      <wp:inline distT="0" distB="0" distL="0" distR="0">
                        <wp:extent cx="819150" cy="635"/>
                        <wp:effectExtent l="12700" t="82550" r="25400" b="78740"/>
                        <wp:docPr id="930058340" name="自选图形 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p/ulb0AAAAAIBAAAPAAAAAAAAAAEA&#10;IAAAACIAAABkcnMvZG93bnJldi54bWxQSwECFAAUAAAACACHTuJA/yMnSxcCAAD/AwAADgAAAAAA&#10;AAABACAAAAAfAQAAZHJzL2Uyb0RvYy54bWxQSwUGAAAAAAYABgBZAQAAqAU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widowControl w:val="0"/>
              <w:jc w:val="center"/>
              <w:rPr>
                <w:ins w:id="1498" w:author="小峰" w:date="2024-05-11T16:49:00Z"/>
                <w:rFonts w:ascii="宋体" w:hAnsi="宋体" w:cs="宋体"/>
                <w:color w:val="000000"/>
                <w:sz w:val="21"/>
                <w:szCs w:val="21"/>
              </w:rPr>
            </w:pPr>
            <w:ins w:id="1499" w:author="小峰" w:date="2024-05-11T16:54:00Z">
              <w:r>
                <w:rPr>
                  <w:rFonts w:hint="eastAsia" w:ascii="宋体" w:hAnsi="宋体" w:cs="宋体"/>
                  <w:color w:val="000000"/>
                  <w:sz w:val="21"/>
                  <w:szCs w:val="21"/>
                </w:rPr>
                <w:t>PA4</w:t>
              </w:r>
            </w:ins>
          </w:p>
        </w:tc>
        <w:tc>
          <w:tcPr>
            <w:tcW w:w="1928" w:type="dxa"/>
            <w:tcBorders>
              <w:top w:val="nil"/>
              <w:left w:val="nil"/>
              <w:bottom w:val="nil"/>
              <w:right w:val="nil"/>
            </w:tcBorders>
            <w:shd w:val="clear" w:color="auto" w:fill="FFFFFF"/>
            <w:vAlign w:val="center"/>
          </w:tcPr>
          <w:p>
            <w:pPr>
              <w:widowControl w:val="0"/>
              <w:jc w:val="center"/>
              <w:rPr>
                <w:ins w:id="1500" w:author="小峰" w:date="2024-05-11T16:49:00Z"/>
                <w:rFonts w:ascii="宋体" w:hAnsi="宋体" w:cs="宋体"/>
                <w:color w:val="000000"/>
                <w:sz w:val="21"/>
                <w:szCs w:val="21"/>
              </w:rPr>
            </w:pPr>
            <w:ins w:id="1501" w:author="小峰" w:date="2024-05-11T16:55:00Z">
              <w:r>
                <w:rPr>
                  <w:rFonts w:hint="eastAsia" w:ascii="宋体" w:hAnsi="宋体" w:cs="宋体"/>
                  <w:color w:val="000000"/>
                  <w:sz w:val="21"/>
                  <w:szCs w:val="21"/>
                </w:rPr>
                <w:t>I2C总线</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502" w:author="小峰" w:date="2024-05-11T16:49:00Z"/>
        </w:trPr>
        <w:tc>
          <w:tcPr>
            <w:tcW w:w="1928" w:type="dxa"/>
            <w:vMerge w:val="continue"/>
            <w:tcBorders>
              <w:top w:val="nil"/>
              <w:left w:val="nil"/>
              <w:bottom w:val="single" w:color="000000" w:sz="12" w:space="0"/>
              <w:right w:val="nil"/>
            </w:tcBorders>
            <w:shd w:val="clear" w:color="auto" w:fill="FFFFFF"/>
            <w:vAlign w:val="center"/>
          </w:tcPr>
          <w:p>
            <w:pPr>
              <w:widowControl w:val="0"/>
              <w:jc w:val="center"/>
              <w:rPr>
                <w:ins w:id="1503" w:author="小峰" w:date="2024-05-11T16:49:00Z"/>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widowControl w:val="0"/>
              <w:jc w:val="center"/>
              <w:rPr>
                <w:ins w:id="1504" w:author="小峰" w:date="2024-05-11T16:49:00Z"/>
                <w:rFonts w:ascii="宋体" w:hAnsi="宋体" w:cs="宋体"/>
                <w:color w:val="000000"/>
                <w:sz w:val="21"/>
                <w:szCs w:val="21"/>
              </w:rPr>
            </w:pPr>
            <w:ins w:id="1505" w:author="小峰" w:date="2024-05-11T16:50:00Z">
              <w:r>
                <w:rPr>
                  <w:rFonts w:hint="eastAsia" w:ascii="宋体" w:hAnsi="宋体" w:cs="宋体"/>
                  <w:color w:val="000000"/>
                  <w:sz w:val="21"/>
                  <w:szCs w:val="21"/>
                </w:rPr>
                <w:t>SDA</w:t>
              </w:r>
            </w:ins>
          </w:p>
        </w:tc>
        <w:tc>
          <w:tcPr>
            <w:tcW w:w="1928" w:type="dxa"/>
            <w:tcBorders>
              <w:top w:val="nil"/>
              <w:left w:val="nil"/>
              <w:bottom w:val="single" w:color="000000" w:sz="12" w:space="0"/>
              <w:right w:val="nil"/>
            </w:tcBorders>
            <w:shd w:val="clear" w:color="auto" w:fill="FFFFFF"/>
            <w:vAlign w:val="center"/>
          </w:tcPr>
          <w:p>
            <w:pPr>
              <w:widowControl w:val="0"/>
              <w:jc w:val="center"/>
              <w:rPr>
                <w:ins w:id="1506" w:author="小峰" w:date="2024-05-11T16:49:00Z"/>
                <w:rFonts w:ascii="宋体" w:hAnsi="宋体" w:cs="宋体"/>
                <w:color w:val="000000"/>
                <w:sz w:val="21"/>
                <w:szCs w:val="21"/>
              </w:rPr>
            </w:pPr>
            <w:ins w:id="1507" w:author="小峰" w:date="2024-05-11T16:56:00Z">
              <w:r>
                <w:rPr>
                  <w:rFonts w:hint="eastAsia" w:ascii="宋体" w:hAnsi="宋体" w:cs="宋体"/>
                  <w:color w:val="000000"/>
                  <w:sz w:val="21"/>
                  <w:szCs w:val="21"/>
                </w:rPr>
                <mc:AlternateContent>
                  <mc:Choice Requires="wps">
                    <w:drawing>
                      <wp:inline distT="0" distB="0" distL="0" distR="0">
                        <wp:extent cx="819150" cy="635"/>
                        <wp:effectExtent l="12700" t="82550" r="25400" b="78740"/>
                        <wp:docPr id="873112198" name="自选图形 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GMZCsg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single" w:color="000000" w:sz="12" w:space="0"/>
              <w:right w:val="nil"/>
            </w:tcBorders>
            <w:shd w:val="clear" w:color="auto" w:fill="FFFFFF"/>
            <w:vAlign w:val="center"/>
          </w:tcPr>
          <w:p>
            <w:pPr>
              <w:widowControl w:val="0"/>
              <w:jc w:val="center"/>
              <w:rPr>
                <w:ins w:id="1509" w:author="小峰" w:date="2024-05-11T16:49:00Z"/>
                <w:rFonts w:ascii="宋体" w:hAnsi="宋体" w:cs="宋体"/>
                <w:color w:val="000000"/>
                <w:sz w:val="21"/>
                <w:szCs w:val="21"/>
              </w:rPr>
            </w:pPr>
            <w:ins w:id="1510" w:author="小峰" w:date="2024-05-11T16:54:00Z">
              <w:r>
                <w:rPr>
                  <w:rFonts w:hint="eastAsia" w:ascii="宋体" w:hAnsi="宋体" w:cs="宋体"/>
                  <w:color w:val="000000"/>
                  <w:sz w:val="21"/>
                  <w:szCs w:val="21"/>
                </w:rPr>
                <w:t>PA5</w:t>
              </w:r>
            </w:ins>
          </w:p>
        </w:tc>
        <w:tc>
          <w:tcPr>
            <w:tcW w:w="1928" w:type="dxa"/>
            <w:tcBorders>
              <w:top w:val="nil"/>
              <w:left w:val="nil"/>
              <w:bottom w:val="single" w:color="000000" w:sz="12" w:space="0"/>
              <w:right w:val="nil"/>
            </w:tcBorders>
            <w:shd w:val="clear" w:color="auto" w:fill="FFFFFF"/>
            <w:vAlign w:val="center"/>
          </w:tcPr>
          <w:p>
            <w:pPr>
              <w:widowControl w:val="0"/>
              <w:jc w:val="center"/>
              <w:rPr>
                <w:ins w:id="1511" w:author="小峰" w:date="2024-05-11T16:49:00Z"/>
                <w:rFonts w:ascii="宋体" w:hAnsi="宋体" w:cs="宋体"/>
                <w:color w:val="000000"/>
                <w:sz w:val="21"/>
                <w:szCs w:val="21"/>
              </w:rPr>
            </w:pPr>
            <w:ins w:id="1512" w:author="小峰" w:date="2024-05-11T16:55:00Z">
              <w:r>
                <w:rPr>
                  <w:rFonts w:hint="eastAsia" w:ascii="宋体" w:hAnsi="宋体" w:cs="宋体"/>
                  <w:color w:val="000000"/>
                  <w:sz w:val="21"/>
                  <w:szCs w:val="21"/>
                </w:rPr>
                <w:t>I2C总线</w:t>
              </w:r>
            </w:ins>
          </w:p>
        </w:tc>
      </w:tr>
    </w:tbl>
    <w:p>
      <w:pPr>
        <w:rPr>
          <w:ins w:id="1513" w:author="小峰" w:date="2024-05-11T16:48:00Z"/>
        </w:rPr>
      </w:pPr>
    </w:p>
    <w:p>
      <w:pPr>
        <w:rPr>
          <w:b w:val="0"/>
          <w:bCs w:val="0"/>
          <w:shd w:val="clear" w:color="auto" w:fill="auto"/>
          <w:rPrChange w:id="1514" w:author="小峰" w:date="2024-05-11T16:42:00Z">
            <w:rPr>
              <w:b/>
              <w:bCs/>
              <w:shd w:val="clear" w:color="FFFFFF" w:fill="D9D9D9"/>
            </w:rPr>
          </w:rPrChange>
        </w:rPr>
      </w:pPr>
      <w:ins w:id="1515" w:author="小峰" w:date="2024-05-11T16:58:00Z">
        <w:r>
          <w:rPr>
            <w:rFonts w:hint="eastAsia"/>
          </w:rPr>
          <w:tab/>
        </w:r>
      </w:ins>
    </w:p>
    <w:p>
      <w:pPr>
        <w:pStyle w:val="3"/>
        <w:spacing w:before="120"/>
      </w:pPr>
      <w:bookmarkStart w:id="126" w:name="_Toc3515"/>
      <w:bookmarkStart w:id="127" w:name="_Toc9991"/>
      <w:r>
        <w:t>3.5实时时钟模块</w:t>
      </w:r>
      <w:bookmarkEnd w:id="126"/>
      <w:bookmarkEnd w:id="127"/>
    </w:p>
    <w:p>
      <w:pPr>
        <w:pStyle w:val="4"/>
        <w:spacing w:before="120"/>
        <w:rPr>
          <w:ins w:id="1517" w:author="小峰" w:date="2024-05-11T17:00:00Z"/>
        </w:rPr>
        <w:pPrChange w:id="1516" w:author="小峰" w:date="2024-05-11T17:01:00Z">
          <w:pPr/>
        </w:pPrChange>
      </w:pPr>
      <w:ins w:id="1518" w:author="小峰" w:date="2024-05-11T16:58:00Z">
        <w:bookmarkStart w:id="128" w:name="_Toc31339"/>
        <w:bookmarkStart w:id="129" w:name="_Toc16073"/>
        <w:r>
          <w:rPr>
            <w:rFonts w:hint="eastAsia"/>
          </w:rPr>
          <w:t>3.5.1DS</w:t>
        </w:r>
      </w:ins>
      <w:ins w:id="1519" w:author="小峰" w:date="2024-05-11T17:00:00Z">
        <w:r>
          <w:rPr>
            <w:rFonts w:hint="eastAsia"/>
          </w:rPr>
          <w:t>1302模块</w:t>
        </w:r>
        <w:bookmarkEnd w:id="128"/>
        <w:bookmarkEnd w:id="129"/>
      </w:ins>
    </w:p>
    <w:p>
      <w:pPr>
        <w:rPr>
          <w:ins w:id="1520" w:author="小峰" w:date="2024-05-11T17:05:00Z"/>
        </w:rPr>
      </w:pPr>
      <w:ins w:id="1521" w:author="小峰" w:date="2024-05-11T17:01:00Z">
        <w:r>
          <w:rPr>
            <w:rFonts w:hint="eastAsia"/>
          </w:rPr>
          <w:tab/>
        </w:r>
      </w:ins>
      <w:ins w:id="1522" w:author="小峰" w:date="2024-05-11T17:04:00Z">
        <w:r>
          <w:rPr>
            <w:rFonts w:hint="eastAsia"/>
          </w:rPr>
          <w:t>DS1302 是 DALLAS 公司推出的涓流充电时钟芯片</w:t>
        </w:r>
      </w:ins>
      <w:ins w:id="1523" w:author="小峰" w:date="2024-05-11T17:14:00Z">
        <w:r>
          <w:rPr>
            <w:rFonts w:hint="eastAsia"/>
          </w:rPr>
          <w:t>，</w:t>
        </w:r>
      </w:ins>
      <w:ins w:id="1524" w:author="小峰" w:date="2024-05-11T17:04:00Z">
        <w:r>
          <w:rPr>
            <w:rFonts w:hint="eastAsia"/>
          </w:rPr>
          <w:t>内含有一个实时时钟/日历和 31字节静态 RAM 通过简单的串行接口与单片机进行通信</w:t>
        </w:r>
      </w:ins>
      <w:ins w:id="1525" w:author="小峰" w:date="2024-05-11T17:14:00Z">
        <w:r>
          <w:rPr>
            <w:rFonts w:hint="eastAsia"/>
          </w:rPr>
          <w:t>，</w:t>
        </w:r>
      </w:ins>
      <w:ins w:id="1526" w:author="小峰" w:date="2024-05-11T17:04:00Z">
        <w:r>
          <w:rPr>
            <w:rFonts w:hint="eastAsia"/>
          </w:rPr>
          <w:t>实时时钟/日历电路提供秒</w:t>
        </w:r>
      </w:ins>
      <w:ins w:id="1527" w:author="小峰" w:date="2024-05-11T17:14:00Z">
        <w:r>
          <w:rPr>
            <w:rFonts w:hint="eastAsia"/>
          </w:rPr>
          <w:t>、</w:t>
        </w:r>
      </w:ins>
      <w:ins w:id="1528" w:author="小峰" w:date="2024-05-11T17:04:00Z">
        <w:r>
          <w:rPr>
            <w:rFonts w:hint="eastAsia"/>
          </w:rPr>
          <w:t>分</w:t>
        </w:r>
      </w:ins>
      <w:ins w:id="1529" w:author="小峰" w:date="2024-05-11T17:14:00Z">
        <w:r>
          <w:rPr>
            <w:rFonts w:hint="eastAsia"/>
          </w:rPr>
          <w:t>、</w:t>
        </w:r>
      </w:ins>
      <w:ins w:id="1530" w:author="小峰" w:date="2024-05-11T17:04:00Z">
        <w:r>
          <w:rPr>
            <w:rFonts w:hint="eastAsia"/>
          </w:rPr>
          <w:t>时</w:t>
        </w:r>
      </w:ins>
      <w:ins w:id="1531" w:author="小峰" w:date="2024-05-11T17:14:00Z">
        <w:r>
          <w:rPr>
            <w:rFonts w:hint="eastAsia"/>
          </w:rPr>
          <w:t>、</w:t>
        </w:r>
      </w:ins>
      <w:ins w:id="1532" w:author="小峰" w:date="2024-05-11T17:04:00Z">
        <w:r>
          <w:rPr>
            <w:rFonts w:hint="eastAsia"/>
          </w:rPr>
          <w:t>日</w:t>
        </w:r>
      </w:ins>
      <w:ins w:id="1533" w:author="小峰" w:date="2024-05-11T17:15:00Z">
        <w:r>
          <w:rPr>
            <w:rFonts w:hint="eastAsia"/>
          </w:rPr>
          <w:t>、</w:t>
        </w:r>
      </w:ins>
      <w:ins w:id="1534" w:author="小峰" w:date="2024-05-11T17:04:00Z">
        <w:r>
          <w:rPr>
            <w:rFonts w:hint="eastAsia"/>
          </w:rPr>
          <w:t>日期</w:t>
        </w:r>
      </w:ins>
      <w:ins w:id="1535" w:author="小峰" w:date="2024-05-11T17:14:00Z">
        <w:r>
          <w:rPr>
            <w:rFonts w:hint="eastAsia"/>
          </w:rPr>
          <w:t>、</w:t>
        </w:r>
      </w:ins>
      <w:ins w:id="1536" w:author="小峰" w:date="2024-05-11T17:04:00Z">
        <w:r>
          <w:rPr>
            <w:rFonts w:hint="eastAsia"/>
          </w:rPr>
          <w:t>月</w:t>
        </w:r>
      </w:ins>
      <w:ins w:id="1537" w:author="小峰" w:date="2024-05-11T17:14:00Z">
        <w:r>
          <w:rPr>
            <w:rFonts w:hint="eastAsia"/>
          </w:rPr>
          <w:t>、</w:t>
        </w:r>
      </w:ins>
      <w:ins w:id="1538" w:author="小峰" w:date="2024-05-11T17:04:00Z">
        <w:r>
          <w:rPr>
            <w:rFonts w:hint="eastAsia"/>
          </w:rPr>
          <w:t>年的信息</w:t>
        </w:r>
      </w:ins>
      <w:ins w:id="1539" w:author="小峰" w:date="2024-05-11T17:15:00Z">
        <w:r>
          <w:rPr>
            <w:rFonts w:hint="eastAsia"/>
          </w:rPr>
          <w:t>，</w:t>
        </w:r>
      </w:ins>
      <w:ins w:id="1540" w:author="小峰" w:date="2024-05-11T17:04:00Z">
        <w:r>
          <w:rPr>
            <w:rFonts w:hint="eastAsia"/>
          </w:rPr>
          <w:t>每月的天数和闰年的天数可自动调整</w:t>
        </w:r>
      </w:ins>
      <w:ins w:id="1541" w:author="小峰" w:date="2024-05-11T17:15:00Z">
        <w:r>
          <w:rPr>
            <w:rFonts w:hint="eastAsia"/>
          </w:rPr>
          <w:t>，</w:t>
        </w:r>
      </w:ins>
      <w:ins w:id="1542" w:author="小峰" w:date="2024-05-11T17:04:00Z">
        <w:r>
          <w:rPr>
            <w:rFonts w:hint="eastAsia"/>
          </w:rPr>
          <w:t>时钟操作可通过 AM/PM 指示决定采用24或12小时格式DS1302与单片机之间能简单地采用同步串行的方式进行通信</w:t>
        </w:r>
      </w:ins>
      <w:ins w:id="1543" w:author="小峰" w:date="2024-05-11T17:15:00Z">
        <w:r>
          <w:rPr>
            <w:rFonts w:hint="eastAsia"/>
          </w:rPr>
          <w:t>，</w:t>
        </w:r>
      </w:ins>
      <w:ins w:id="1544" w:author="小峰" w:date="2024-05-11T17:04:00Z">
        <w:r>
          <w:rPr>
            <w:rFonts w:hint="eastAsia"/>
          </w:rPr>
          <w:t>仅需用到三个口线</w:t>
        </w:r>
      </w:ins>
      <w:ins w:id="1545" w:author="小峰" w:date="2024-05-11T17:16:00Z">
        <w:r>
          <w:rPr>
            <w:rFonts w:hint="eastAsia"/>
          </w:rPr>
          <w:t>，</w:t>
        </w:r>
      </w:ins>
      <w:ins w:id="1546" w:author="小峰" w:date="2024-05-11T17:15:00Z">
        <w:r>
          <w:rPr>
            <w:rFonts w:hint="eastAsia"/>
          </w:rPr>
          <w:t>（1）</w:t>
        </w:r>
      </w:ins>
      <w:ins w:id="1547" w:author="小峰" w:date="2024-05-11T17:04:00Z">
        <w:r>
          <w:rPr>
            <w:rFonts w:hint="eastAsia"/>
          </w:rPr>
          <w:t>RES 复位</w:t>
        </w:r>
      </w:ins>
      <w:ins w:id="1548" w:author="小峰" w:date="2024-05-11T17:16:00Z">
        <w:r>
          <w:rPr>
            <w:rFonts w:hint="eastAsia"/>
          </w:rPr>
          <w:t>（2）</w:t>
        </w:r>
      </w:ins>
      <w:ins w:id="1549" w:author="小峰" w:date="2024-05-11T17:04:00Z">
        <w:r>
          <w:rPr>
            <w:rFonts w:hint="eastAsia"/>
          </w:rPr>
          <w:t xml:space="preserve">I/O数据线 </w:t>
        </w:r>
      </w:ins>
      <w:ins w:id="1550" w:author="小峰" w:date="2024-05-11T17:16:00Z">
        <w:r>
          <w:rPr>
            <w:rFonts w:hint="eastAsia"/>
          </w:rPr>
          <w:t>（3）</w:t>
        </w:r>
      </w:ins>
      <w:ins w:id="1551" w:author="小峰" w:date="2024-05-11T17:04:00Z">
        <w:r>
          <w:rPr>
            <w:rFonts w:hint="eastAsia"/>
          </w:rPr>
          <w:t>SCLK串行时钟</w:t>
        </w:r>
      </w:ins>
      <w:ins w:id="1552" w:author="小峰" w:date="2024-05-11T17:16:00Z">
        <w:r>
          <w:rPr>
            <w:rFonts w:hint="eastAsia"/>
          </w:rPr>
          <w:t>，</w:t>
        </w:r>
      </w:ins>
      <w:ins w:id="1553" w:author="小峰" w:date="2024-05-11T17:04:00Z">
        <w:r>
          <w:rPr>
            <w:rFonts w:hint="eastAsia"/>
          </w:rPr>
          <w:t>时钟/RAM 的读/写数据以一个字节或多达31个字节的字符组方式通信</w:t>
        </w:r>
      </w:ins>
      <w:ins w:id="1554" w:author="小峰" w:date="2024-05-11T17:16:00Z">
        <w:r>
          <w:rPr>
            <w:rFonts w:hint="eastAsia"/>
          </w:rPr>
          <w:t>，</w:t>
        </w:r>
      </w:ins>
      <w:ins w:id="1555" w:author="小峰" w:date="2024-05-11T17:04:00Z">
        <w:r>
          <w:rPr>
            <w:rFonts w:hint="eastAsia"/>
          </w:rPr>
          <w:t>DS1302 工作时功耗很低</w:t>
        </w:r>
      </w:ins>
      <w:ins w:id="1556" w:author="小峰" w:date="2024-05-11T17:16:00Z">
        <w:r>
          <w:rPr>
            <w:rFonts w:hint="eastAsia"/>
          </w:rPr>
          <w:t>，</w:t>
        </w:r>
      </w:ins>
      <w:ins w:id="1557" w:author="小峰" w:date="2024-05-11T17:04:00Z">
        <w:r>
          <w:rPr>
            <w:rFonts w:hint="eastAsia"/>
          </w:rPr>
          <w:t>保持数据和时钟信息时功率小于 1mW</w:t>
        </w:r>
      </w:ins>
      <w:ins w:id="1558" w:author="小峰" w:date="2024-05-11T17:05:00Z">
        <w:r>
          <w:rPr>
            <w:rFonts w:hint="eastAsia"/>
          </w:rPr>
          <w:t>。</w:t>
        </w:r>
      </w:ins>
    </w:p>
    <w:p>
      <w:pPr>
        <w:rPr>
          <w:ins w:id="1559" w:author="小峰" w:date="2024-05-11T17:08:00Z"/>
        </w:rPr>
      </w:pPr>
      <w:ins w:id="1560" w:author="小峰" w:date="2024-05-11T17:05:00Z">
        <w:r>
          <w:rPr>
            <w:rFonts w:hint="eastAsia"/>
          </w:rPr>
          <w:tab/>
        </w:r>
      </w:ins>
      <w:ins w:id="1561" w:author="小峰" w:date="2024-05-11T17:07:00Z">
        <w:r>
          <w:rPr>
            <w:rFonts w:hint="eastAsia"/>
          </w:rPr>
          <w:t>DS1302 是由 DS1202 改进而来，增加了以下的特性，双电源管脚用于主电源和备份电源供应 Vcc1，为可编程充电电源，附加七个字节存储器，它广泛应用于电话 传真</w:t>
        </w:r>
      </w:ins>
      <w:ins w:id="1562" w:author="小峰" w:date="2024-05-11T17:08:00Z">
        <w:r>
          <w:rPr>
            <w:rFonts w:hint="eastAsia"/>
          </w:rPr>
          <w:t>，</w:t>
        </w:r>
      </w:ins>
      <w:ins w:id="1563" w:author="小峰" w:date="2024-05-11T17:07:00Z">
        <w:r>
          <w:rPr>
            <w:rFonts w:hint="eastAsia"/>
          </w:rPr>
          <w:t>便携式仪器以及电池供电的仪器仪表等产品领域</w:t>
        </w:r>
      </w:ins>
      <w:ins w:id="1564" w:author="小峰" w:date="2024-05-11T17:16:00Z">
        <w:r>
          <w:rPr>
            <w:rFonts w:hint="eastAsia"/>
          </w:rPr>
          <w:t>，</w:t>
        </w:r>
      </w:ins>
      <w:ins w:id="1565" w:author="小峰" w:date="2024-05-11T17:08:00Z">
        <w:r>
          <w:rPr>
            <w:rFonts w:hint="eastAsia"/>
          </w:rPr>
          <w:t>下面将主要的性能指标作一综合</w:t>
        </w:r>
      </w:ins>
    </w:p>
    <w:p>
      <w:pPr>
        <w:rPr>
          <w:ins w:id="1566" w:author="小峰" w:date="2024-05-11T17:08:00Z"/>
        </w:rPr>
      </w:pPr>
      <w:ins w:id="1567" w:author="小峰" w:date="2024-05-11T17:09:00Z">
        <w:r>
          <w:rPr>
            <w:rFonts w:hint="eastAsia"/>
          </w:rPr>
          <w:t>·</w:t>
        </w:r>
      </w:ins>
      <w:ins w:id="1568" w:author="小峰" w:date="2024-05-11T17:08:00Z">
        <w:r>
          <w:rPr>
            <w:rFonts w:hint="eastAsia"/>
          </w:rPr>
          <w:t>实时时钟具有能计算 2100 年之前的秒</w:t>
        </w:r>
      </w:ins>
      <w:ins w:id="1569" w:author="小峰" w:date="2024-05-11T17:17:00Z">
        <w:r>
          <w:rPr>
            <w:rFonts w:hint="eastAsia"/>
          </w:rPr>
          <w:t>、</w:t>
        </w:r>
      </w:ins>
      <w:ins w:id="1570" w:author="小峰" w:date="2024-05-11T17:08:00Z">
        <w:r>
          <w:rPr>
            <w:rFonts w:hint="eastAsia"/>
          </w:rPr>
          <w:t>分</w:t>
        </w:r>
      </w:ins>
      <w:ins w:id="1571" w:author="小峰" w:date="2024-05-11T17:17:00Z">
        <w:r>
          <w:rPr>
            <w:rFonts w:hint="eastAsia"/>
          </w:rPr>
          <w:t>、</w:t>
        </w:r>
      </w:ins>
      <w:ins w:id="1572" w:author="小峰" w:date="2024-05-11T17:08:00Z">
        <w:r>
          <w:rPr>
            <w:rFonts w:hint="eastAsia"/>
          </w:rPr>
          <w:t>时</w:t>
        </w:r>
      </w:ins>
      <w:ins w:id="1573" w:author="小峰" w:date="2024-05-11T17:17:00Z">
        <w:r>
          <w:rPr>
            <w:rFonts w:hint="eastAsia"/>
          </w:rPr>
          <w:t>、</w:t>
        </w:r>
      </w:ins>
      <w:ins w:id="1574" w:author="小峰" w:date="2024-05-11T17:08:00Z">
        <w:r>
          <w:rPr>
            <w:rFonts w:hint="eastAsia"/>
          </w:rPr>
          <w:t>日</w:t>
        </w:r>
      </w:ins>
      <w:ins w:id="1575" w:author="小峰" w:date="2024-05-11T17:17:00Z">
        <w:r>
          <w:rPr>
            <w:rFonts w:hint="eastAsia"/>
          </w:rPr>
          <w:t>、</w:t>
        </w:r>
      </w:ins>
      <w:ins w:id="1576" w:author="小峰" w:date="2024-05-11T17:08:00Z">
        <w:r>
          <w:rPr>
            <w:rFonts w:hint="eastAsia"/>
          </w:rPr>
          <w:t>日期</w:t>
        </w:r>
      </w:ins>
      <w:ins w:id="1577" w:author="小峰" w:date="2024-05-11T17:17:00Z">
        <w:r>
          <w:rPr>
            <w:rFonts w:hint="eastAsia"/>
          </w:rPr>
          <w:t>、</w:t>
        </w:r>
      </w:ins>
      <w:ins w:id="1578" w:author="小峰" w:date="2024-05-11T17:08:00Z">
        <w:r>
          <w:rPr>
            <w:rFonts w:hint="eastAsia"/>
          </w:rPr>
          <w:t>星期</w:t>
        </w:r>
      </w:ins>
      <w:ins w:id="1579" w:author="小峰" w:date="2024-05-11T17:17:00Z">
        <w:r>
          <w:rPr>
            <w:rFonts w:hint="eastAsia"/>
          </w:rPr>
          <w:t>、</w:t>
        </w:r>
      </w:ins>
      <w:ins w:id="1580" w:author="小峰" w:date="2024-05-11T17:08:00Z">
        <w:r>
          <w:rPr>
            <w:rFonts w:hint="eastAsia"/>
          </w:rPr>
          <w:t>月</w:t>
        </w:r>
      </w:ins>
      <w:ins w:id="1581" w:author="小峰" w:date="2024-05-11T17:17:00Z">
        <w:r>
          <w:rPr>
            <w:rFonts w:hint="eastAsia"/>
          </w:rPr>
          <w:t>、</w:t>
        </w:r>
      </w:ins>
      <w:ins w:id="1582" w:author="小峰" w:date="2024-05-11T17:08:00Z">
        <w:r>
          <w:rPr>
            <w:rFonts w:hint="eastAsia"/>
          </w:rPr>
          <w:t>年的能力</w:t>
        </w:r>
      </w:ins>
      <w:ins w:id="1583" w:author="小峰" w:date="2024-05-11T17:17:00Z">
        <w:r>
          <w:rPr>
            <w:rFonts w:hint="eastAsia"/>
          </w:rPr>
          <w:t>，</w:t>
        </w:r>
      </w:ins>
      <w:ins w:id="1584" w:author="小峰" w:date="2024-05-11T17:08:00Z">
        <w:r>
          <w:rPr>
            <w:rFonts w:hint="eastAsia"/>
          </w:rPr>
          <w:t>还有闰年调整的能力</w:t>
        </w:r>
      </w:ins>
    </w:p>
    <w:p>
      <w:pPr>
        <w:rPr>
          <w:ins w:id="1585" w:author="小峰" w:date="2024-05-11T17:08:00Z"/>
        </w:rPr>
      </w:pPr>
      <w:ins w:id="1586" w:author="小峰" w:date="2024-05-11T17:09:00Z">
        <w:r>
          <w:rPr>
            <w:rFonts w:hint="eastAsia"/>
          </w:rPr>
          <w:t>·</w:t>
        </w:r>
      </w:ins>
      <w:ins w:id="1587" w:author="小峰" w:date="2024-05-11T17:08:00Z">
        <w:r>
          <w:rPr>
            <w:rFonts w:hint="eastAsia"/>
          </w:rPr>
          <w:t>31</w:t>
        </w:r>
      </w:ins>
      <w:ins w:id="1588" w:author="小峰" w:date="2024-05-11T17:09:00Z">
        <w:r>
          <w:rPr>
            <w:rFonts w:hint="eastAsia"/>
          </w:rPr>
          <w:t>×</w:t>
        </w:r>
      </w:ins>
      <w:ins w:id="1589" w:author="小峰" w:date="2024-05-11T17:08:00Z">
        <w:r>
          <w:rPr>
            <w:rFonts w:hint="eastAsia"/>
          </w:rPr>
          <w:t>8位暂存数据存储 RAM</w:t>
        </w:r>
      </w:ins>
    </w:p>
    <w:p>
      <w:pPr>
        <w:rPr>
          <w:ins w:id="1590" w:author="小峰" w:date="2024-05-11T17:08:00Z"/>
        </w:rPr>
      </w:pPr>
      <w:ins w:id="1591" w:author="小峰" w:date="2024-05-11T17:09:00Z">
        <w:r>
          <w:rPr>
            <w:rFonts w:hint="eastAsia"/>
          </w:rPr>
          <w:t>·</w:t>
        </w:r>
      </w:ins>
      <w:ins w:id="1592" w:author="小峰" w:date="2024-05-11T17:08:00Z">
        <w:r>
          <w:rPr>
            <w:rFonts w:hint="eastAsia"/>
          </w:rPr>
          <w:t>串行 I/O 口方式使得管脚数量最少宽范围工作电压</w:t>
        </w:r>
      </w:ins>
      <w:ins w:id="1593" w:author="小峰" w:date="2024-05-11T17:10:00Z">
        <w:r>
          <w:rPr>
            <w:rFonts w:hint="eastAsia"/>
          </w:rPr>
          <w:t>：</w:t>
        </w:r>
      </w:ins>
      <w:ins w:id="1594" w:author="小峰" w:date="2024-05-11T17:08:00Z">
        <w:r>
          <w:rPr>
            <w:rFonts w:hint="eastAsia"/>
          </w:rPr>
          <w:t>2.0</w:t>
        </w:r>
      </w:ins>
      <w:ins w:id="1595" w:author="小峰" w:date="2024-05-11T17:10:00Z">
        <w:r>
          <w:rPr>
            <w:rFonts w:hint="eastAsia" w:ascii="宋体" w:hAnsi="宋体" w:cs="宋体"/>
          </w:rPr>
          <w:t>～</w:t>
        </w:r>
      </w:ins>
      <w:ins w:id="1596" w:author="小峰" w:date="2024-05-11T17:08:00Z">
        <w:r>
          <w:rPr>
            <w:rFonts w:hint="eastAsia"/>
          </w:rPr>
          <w:t xml:space="preserve"> 5.5V</w:t>
        </w:r>
      </w:ins>
    </w:p>
    <w:p>
      <w:pPr>
        <w:rPr>
          <w:ins w:id="1597" w:author="小峰" w:date="2024-05-11T17:08:00Z"/>
        </w:rPr>
      </w:pPr>
      <w:ins w:id="1598" w:author="小峰" w:date="2024-05-11T17:10:00Z">
        <w:r>
          <w:rPr>
            <w:rFonts w:hint="eastAsia"/>
          </w:rPr>
          <w:t>·</w:t>
        </w:r>
      </w:ins>
      <w:ins w:id="1599" w:author="小峰" w:date="2024-05-11T17:08:00Z">
        <w:r>
          <w:rPr>
            <w:rFonts w:hint="eastAsia"/>
          </w:rPr>
          <w:t>工作电流</w:t>
        </w:r>
      </w:ins>
      <w:ins w:id="1600" w:author="小峰" w:date="2024-05-11T17:11:00Z">
        <w:r>
          <w:rPr>
            <w:rFonts w:hint="eastAsia"/>
          </w:rPr>
          <w:t>：</w:t>
        </w:r>
      </w:ins>
      <w:ins w:id="1601" w:author="小峰" w:date="2024-05-11T17:08:00Z">
        <w:r>
          <w:rPr>
            <w:rFonts w:hint="eastAsia"/>
          </w:rPr>
          <w:t>2.0V 时,小于 300nA</w:t>
        </w:r>
      </w:ins>
    </w:p>
    <w:p>
      <w:pPr>
        <w:rPr>
          <w:ins w:id="1602" w:author="小峰" w:date="2024-05-11T17:08:00Z"/>
        </w:rPr>
      </w:pPr>
      <w:ins w:id="1603" w:author="小峰" w:date="2024-05-11T17:11:00Z">
        <w:r>
          <w:rPr>
            <w:rFonts w:hint="eastAsia"/>
          </w:rPr>
          <w:t>·</w:t>
        </w:r>
      </w:ins>
      <w:ins w:id="1604" w:author="小峰" w:date="2024-05-11T17:08:00Z">
        <w:r>
          <w:rPr>
            <w:rFonts w:hint="eastAsia"/>
          </w:rPr>
          <w:t>读/写时钟或 RAM 数据时 有两种传送方式 单字节传送和多字节传送 字符组方式</w:t>
        </w:r>
      </w:ins>
    </w:p>
    <w:p>
      <w:pPr>
        <w:rPr>
          <w:ins w:id="1605" w:author="小峰" w:date="2024-05-11T17:08:00Z"/>
        </w:rPr>
      </w:pPr>
      <w:ins w:id="1606" w:author="小峰" w:date="2024-05-11T17:11:00Z">
        <w:r>
          <w:rPr>
            <w:rFonts w:hint="eastAsia"/>
          </w:rPr>
          <w:t>·</w:t>
        </w:r>
      </w:ins>
      <w:ins w:id="1607" w:author="小峰" w:date="2024-05-11T17:08:00Z">
        <w:r>
          <w:rPr>
            <w:rFonts w:hint="eastAsia"/>
          </w:rPr>
          <w:t>8 脚 DIP 封装或可选的 8 脚 SOIC 封装 根据表面装配</w:t>
        </w:r>
      </w:ins>
    </w:p>
    <w:p>
      <w:pPr>
        <w:rPr>
          <w:ins w:id="1608" w:author="小峰" w:date="2024-05-11T17:08:00Z"/>
        </w:rPr>
      </w:pPr>
      <w:ins w:id="1609" w:author="小峰" w:date="2024-05-11T17:11:00Z">
        <w:r>
          <w:rPr>
            <w:rFonts w:hint="eastAsia"/>
          </w:rPr>
          <w:t>·</w:t>
        </w:r>
      </w:ins>
      <w:ins w:id="1610" w:author="小峰" w:date="2024-05-11T17:08:00Z">
        <w:r>
          <w:rPr>
            <w:rFonts w:hint="eastAsia"/>
          </w:rPr>
          <w:t>简单 3 线接口</w:t>
        </w:r>
      </w:ins>
    </w:p>
    <w:p>
      <w:pPr>
        <w:rPr>
          <w:ins w:id="1611" w:author="小峰" w:date="2024-05-11T17:08:00Z"/>
        </w:rPr>
      </w:pPr>
      <w:ins w:id="1612" w:author="小峰" w:date="2024-05-11T17:11:00Z">
        <w:r>
          <w:rPr>
            <w:rFonts w:hint="eastAsia"/>
          </w:rPr>
          <w:t>·</w:t>
        </w:r>
      </w:ins>
      <w:ins w:id="1613" w:author="小峰" w:date="2024-05-11T17:08:00Z">
        <w:r>
          <w:rPr>
            <w:rFonts w:hint="eastAsia"/>
          </w:rPr>
          <w:t>与 TTL 兼容 Vcc=5V</w:t>
        </w:r>
      </w:ins>
    </w:p>
    <w:p>
      <w:pPr>
        <w:rPr>
          <w:ins w:id="1614" w:author="小峰" w:date="2024-05-11T17:11:00Z"/>
        </w:rPr>
      </w:pPr>
      <w:ins w:id="1615" w:author="小峰" w:date="2024-05-11T17:11:00Z">
        <w:r>
          <w:rPr>
            <w:rFonts w:hint="eastAsia"/>
          </w:rPr>
          <w:t>·</w:t>
        </w:r>
      </w:ins>
      <w:ins w:id="1616" w:author="小峰" w:date="2024-05-11T17:08:00Z">
        <w:r>
          <w:rPr>
            <w:rFonts w:hint="eastAsia"/>
          </w:rPr>
          <w:t>可选工业级温度范围 -40 +85</w:t>
        </w:r>
      </w:ins>
    </w:p>
    <w:p>
      <w:pPr>
        <w:rPr>
          <w:ins w:id="1617" w:author="小峰" w:date="2024-05-11T17:13:00Z"/>
        </w:rPr>
      </w:pPr>
    </w:p>
    <w:p>
      <w:pPr>
        <w:tabs>
          <w:tab w:val="left" w:pos="377"/>
        </w:tabs>
        <w:jc w:val="center"/>
        <w:rPr>
          <w:ins w:id="1619" w:author="小峰" w:date="2024-05-11T17:11:00Z"/>
        </w:rPr>
        <w:pPrChange w:id="1618" w:author="小峰" w:date="2024-05-11T17:13:00Z">
          <w:pPr/>
        </w:pPrChange>
      </w:pPr>
      <w:ins w:id="1620" w:author="小峰" w:date="2024-05-11T17:13:00Z">
        <w:r>
          <w:rPr/>
          <w:drawing>
            <wp:inline distT="0" distB="0" distL="0" distR="0">
              <wp:extent cx="4213860" cy="2164080"/>
              <wp:effectExtent l="0" t="0" r="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213860" cy="2164080"/>
                      </a:xfrm>
                      <a:prstGeom prst="rect">
                        <a:avLst/>
                      </a:prstGeom>
                      <a:noFill/>
                      <a:ln>
                        <a:noFill/>
                      </a:ln>
                      <a:effectLst/>
                    </pic:spPr>
                  </pic:pic>
                </a:graphicData>
              </a:graphic>
            </wp:inline>
          </w:drawing>
        </w:r>
      </w:ins>
    </w:p>
    <w:p>
      <w:pPr>
        <w:pStyle w:val="22"/>
        <w:rPr>
          <w:ins w:id="1623" w:author="小峰" w:date="2024-05-11T17:11:00Z"/>
        </w:rPr>
        <w:pPrChange w:id="1622" w:author="小峰" w:date="2024-05-11T17:13:00Z">
          <w:pPr/>
        </w:pPrChange>
      </w:pPr>
      <w:ins w:id="1624" w:author="小峰" w:date="2024-05-11T17:13:00Z">
        <w:bookmarkStart w:id="130" w:name="_Toc28389"/>
        <w:bookmarkStart w:id="131" w:name="_Toc15379"/>
        <w:r>
          <w:rPr>
            <w:rFonts w:hint="eastAsia"/>
          </w:rPr>
          <w:t>表3.9  DS1302实物图</w:t>
        </w:r>
        <w:bookmarkEnd w:id="130"/>
        <w:bookmarkEnd w:id="131"/>
      </w:ins>
    </w:p>
    <w:p>
      <w:pPr>
        <w:rPr>
          <w:ins w:id="1625" w:author="小峰" w:date="2024-05-11T17:08:00Z"/>
        </w:rPr>
      </w:pPr>
    </w:p>
    <w:p>
      <w:pPr>
        <w:pStyle w:val="4"/>
        <w:spacing w:before="120"/>
        <w:rPr>
          <w:ins w:id="1627" w:author="小峰" w:date="2024-05-11T16:58:00Z"/>
        </w:rPr>
        <w:pPrChange w:id="1626" w:author="小峰" w:date="2024-05-11T17:01:00Z">
          <w:pPr/>
        </w:pPrChange>
      </w:pPr>
      <w:ins w:id="1628" w:author="小峰" w:date="2024-05-11T17:00:00Z">
        <w:bookmarkStart w:id="132" w:name="_Toc8731"/>
        <w:bookmarkStart w:id="133" w:name="_Toc17380"/>
        <w:r>
          <w:rPr>
            <w:rFonts w:hint="eastAsia"/>
          </w:rPr>
          <w:t>3.5.2</w:t>
        </w:r>
      </w:ins>
      <w:ins w:id="1629" w:author="小峰" w:date="2024-05-11T17:01:00Z">
        <w:r>
          <w:rPr>
            <w:rFonts w:hint="eastAsia"/>
          </w:rPr>
          <w:t>硬件连接</w:t>
        </w:r>
        <w:bookmarkEnd w:id="132"/>
        <w:bookmarkEnd w:id="133"/>
      </w:ins>
    </w:p>
    <w:p>
      <w:pPr>
        <w:rPr>
          <w:ins w:id="1630" w:author="小峰" w:date="2024-05-11T18:49:00Z"/>
        </w:rPr>
      </w:pPr>
      <w:ins w:id="1631" w:author="小峰" w:date="2024-05-11T18:42:00Z">
        <w:r>
          <w:rPr>
            <w:rFonts w:hint="eastAsia"/>
          </w:rPr>
          <w:tab/>
        </w:r>
      </w:ins>
      <w:ins w:id="1632" w:author="小峰" w:date="2024-05-11T18:49:00Z">
        <w:r>
          <w:rPr>
            <w:rFonts w:hint="eastAsia"/>
          </w:rPr>
          <w:t xml:space="preserve">  DS1302是一款实时时钟芯片，其独特的电源供应设计使得它在主电源关闭的情况下仍能保持时钟的连续运行。芯片的引脚排列中，Vcc1作为后备电源，VCC2作为主电源。这两者中的较大者则为DS1302供电。这样的设计使得芯片在电源供应方面具有较高的稳定性。</w:t>
        </w:r>
      </w:ins>
    </w:p>
    <w:p>
      <w:pPr>
        <w:rPr>
          <w:ins w:id="1633" w:author="小峰" w:date="2024-05-11T18:50:00Z"/>
        </w:rPr>
      </w:pPr>
      <w:ins w:id="1634" w:author="小峰" w:date="2024-05-11T18:50:00Z">
        <w:r>
          <w:rPr>
            <w:rFonts w:hint="eastAsia"/>
          </w:rPr>
          <w:tab/>
        </w:r>
      </w:ins>
      <w:ins w:id="1635" w:author="小峰" w:date="2024-05-11T18:49:00Z">
        <w:r>
          <w:rPr>
            <w:rFonts w:hint="eastAsia"/>
          </w:rPr>
          <w:t>DS1302的电源供应分为两种情况：当Vcc2大于Vcc1＋0.2V时，Vcc2成为DS1302的主要电源；反之，当Vcc2小于Vcc1时，DS1302则由Vcc1供电。这种智能切换电源的设计，使得DS1302在主电源失效时，能够自动切换到后备电源，确保时钟的持续运行。在DS1302的硬件结构中，X1和X2是振荡源，外接32.768kHz晶振。这个晶振为DS1302提供了精准的时间基准，确保了时钟的准确性。RST是复位/片选线，通过将RST输入驱动置高电平，可以启动所有的数据传送。RST输入具有两种功能：首先，它接通控制逻辑，允许地址/命令序列送入移位寄存器；其次，它提供了一种终止单字节或多字节数据传送的手段。当RST为高电平时，所有的数据传送都被初始化，这时可以对DS1302进行操作。值得注意的是，如果在数据传送过程中RST被置为低电平，则会终止此次数据传送，I/O引脚随之变为高阻态。这种设计可以确保数据传送的安全性和稳定性。在上电运行时，有一个重要的要求：在Vcc达到2.5V之前，RST必须保持低电平。这是为了防止在上电瞬间产生错误的操作。另外，只有在SCLK为低电平时，才能将RST置为高电平，以确保操作的顺序性。I/O是串行数据输入输出端，可以实现双向数据传输。在后续的详细说明中，</w:t>
        </w:r>
      </w:ins>
      <w:ins w:id="1636" w:author="小峰" w:date="2024-05-11T18:50:00Z">
        <w:r>
          <w:rPr>
            <w:rFonts w:hint="eastAsia"/>
          </w:rPr>
          <w:t>我们将对I/O端的操作进行更深入的讲解。而SCLK则是输入端，始终保持着时钟信号的输入。</w:t>
        </w:r>
      </w:ins>
    </w:p>
    <w:p>
      <w:pPr>
        <w:tabs>
          <w:tab w:val="left" w:pos="377"/>
        </w:tabs>
        <w:jc w:val="center"/>
        <w:rPr>
          <w:ins w:id="1638" w:author="小峰" w:date="2024-05-11T16:58:00Z"/>
        </w:rPr>
        <w:pPrChange w:id="1637" w:author="小峰" w:date="2024-05-11T18:44:00Z">
          <w:pPr/>
        </w:pPrChange>
      </w:pPr>
      <w:ins w:id="1639" w:author="小峰" w:date="2024-05-11T18:44:00Z">
        <w:r>
          <w:rPr/>
          <w:drawing>
            <wp:inline distT="0" distB="0" distL="0" distR="0">
              <wp:extent cx="3253740" cy="2232660"/>
              <wp:effectExtent l="0" t="0" r="0" b="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253740" cy="2232660"/>
                      </a:xfrm>
                      <a:prstGeom prst="rect">
                        <a:avLst/>
                      </a:prstGeom>
                      <a:noFill/>
                      <a:ln>
                        <a:noFill/>
                      </a:ln>
                      <a:effectLst/>
                    </pic:spPr>
                  </pic:pic>
                </a:graphicData>
              </a:graphic>
            </wp:inline>
          </w:drawing>
        </w:r>
      </w:ins>
    </w:p>
    <w:p>
      <w:pPr>
        <w:tabs>
          <w:tab w:val="left" w:pos="377"/>
        </w:tabs>
        <w:jc w:val="center"/>
        <w:rPr>
          <w:ins w:id="1642" w:author="小峰" w:date="2024-05-11T16:58:00Z"/>
        </w:rPr>
        <w:pPrChange w:id="1641" w:author="小峰" w:date="2024-05-11T18:44:00Z">
          <w:pPr/>
        </w:pPrChange>
      </w:pPr>
      <w:ins w:id="1643" w:author="小峰" w:date="2024-05-11T18:44:00Z">
        <w:r>
          <w:rPr>
            <w:rFonts w:hint="eastAsia"/>
          </w:rPr>
          <w:t>图3.10  DS1302原理图</w:t>
        </w:r>
      </w:ins>
    </w:p>
    <w:p>
      <w:pPr>
        <w:rPr>
          <w:ins w:id="1644" w:author="小峰" w:date="2024-05-11T16:58:00Z"/>
        </w:rPr>
      </w:pPr>
    </w:p>
    <w:p>
      <w:pPr>
        <w:rPr>
          <w:ins w:id="1645" w:author="小峰" w:date="2024-05-11T18:53:00Z"/>
        </w:rPr>
      </w:pPr>
      <w:ins w:id="1646" w:author="小峰" w:date="2024-05-11T18:50:00Z">
        <w:r>
          <w:rPr>
            <w:rFonts w:hint="eastAsia"/>
          </w:rPr>
          <w:tab/>
        </w:r>
      </w:ins>
      <w:ins w:id="1647" w:author="小峰" w:date="2024-05-11T18:51:00Z">
        <w:r>
          <w:rPr>
            <w:rFonts w:hint="eastAsia"/>
          </w:rPr>
          <w:t>DS1302与微控制器的连接方式为：VCC 连接 3.3V，GND 连接微控制器的 GND，</w:t>
        </w:r>
      </w:ins>
      <w:ins w:id="1648" w:author="小峰" w:date="2024-05-11T18:52:00Z">
        <w:r>
          <w:rPr>
            <w:rFonts w:hint="eastAsia"/>
          </w:rPr>
          <w:t>CLk</w:t>
        </w:r>
      </w:ins>
      <w:ins w:id="1649" w:author="小峰" w:date="2024-05-11T18:51:00Z">
        <w:r>
          <w:rPr>
            <w:rFonts w:hint="eastAsia"/>
          </w:rPr>
          <w:t xml:space="preserve"> 连接微控制器的 P</w:t>
        </w:r>
      </w:ins>
      <w:ins w:id="1650" w:author="小峰" w:date="2024-05-11T18:52:00Z">
        <w:r>
          <w:rPr>
            <w:rFonts w:hint="eastAsia"/>
          </w:rPr>
          <w:t>B11</w:t>
        </w:r>
      </w:ins>
      <w:ins w:id="1651" w:author="小峰" w:date="2024-05-11T18:51:00Z">
        <w:r>
          <w:rPr>
            <w:rFonts w:hint="eastAsia"/>
          </w:rPr>
          <w:t>接口，</w:t>
        </w:r>
      </w:ins>
      <w:ins w:id="1652" w:author="小峰" w:date="2024-05-11T18:52:00Z">
        <w:r>
          <w:rPr>
            <w:rFonts w:hint="eastAsia"/>
          </w:rPr>
          <w:t>DAT</w:t>
        </w:r>
      </w:ins>
      <w:ins w:id="1653" w:author="小峰" w:date="2024-05-11T18:51:00Z">
        <w:r>
          <w:rPr>
            <w:rFonts w:hint="eastAsia"/>
          </w:rPr>
          <w:t>连接微控制器的 P</w:t>
        </w:r>
      </w:ins>
      <w:ins w:id="1654" w:author="小峰" w:date="2024-05-11T18:52:00Z">
        <w:r>
          <w:rPr>
            <w:rFonts w:hint="eastAsia"/>
          </w:rPr>
          <w:t>B10</w:t>
        </w:r>
      </w:ins>
      <w:ins w:id="1655" w:author="小峰" w:date="2024-05-11T18:51:00Z">
        <w:r>
          <w:rPr>
            <w:rFonts w:hint="eastAsia"/>
          </w:rPr>
          <w:t>，</w:t>
        </w:r>
      </w:ins>
      <w:ins w:id="1656" w:author="小峰" w:date="2024-05-11T18:52:00Z">
        <w:r>
          <w:rPr>
            <w:rFonts w:hint="eastAsia"/>
          </w:rPr>
          <w:t>RST连接微控制器的PB1。</w:t>
        </w:r>
      </w:ins>
      <w:ins w:id="1657" w:author="小峰" w:date="2024-05-11T18:51:00Z">
        <w:r>
          <w:rPr>
            <w:rFonts w:hint="eastAsia"/>
          </w:rPr>
          <w:t>引脚与开发板引脚连接如表 3</w:t>
        </w:r>
      </w:ins>
      <w:ins w:id="1658" w:author="小峰" w:date="2024-05-11T18:53:00Z">
        <w:r>
          <w:rPr>
            <w:rFonts w:hint="eastAsia"/>
          </w:rPr>
          <w:t>.5</w:t>
        </w:r>
      </w:ins>
      <w:ins w:id="1659" w:author="小峰" w:date="2024-05-11T18:51:00Z">
        <w:r>
          <w:rPr>
            <w:rFonts w:hint="eastAsia"/>
          </w:rPr>
          <w:t>所示：</w:t>
        </w:r>
      </w:ins>
    </w:p>
    <w:p>
      <w:pPr>
        <w:rPr>
          <w:ins w:id="1660" w:author="小峰" w:date="2024-05-11T18:53:00Z"/>
        </w:rPr>
      </w:pPr>
    </w:p>
    <w:p>
      <w:pPr>
        <w:pStyle w:val="23"/>
        <w:rPr>
          <w:ins w:id="1662" w:author="小峰" w:date="2024-05-11T18:53:00Z"/>
        </w:rPr>
        <w:pPrChange w:id="1661" w:author="小峰" w:date="2024-05-11T18:54:00Z">
          <w:pPr/>
        </w:pPrChange>
      </w:pPr>
      <w:ins w:id="1663" w:author="小峰" w:date="2024-05-11T18:54:00Z">
        <w:r>
          <w:rPr/>
          <w:t>表3.5  DS1302传感器连接</w:t>
        </w:r>
      </w:ins>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664" w:author="小峰" w:date="2024-05-11T18:53:00Z"/>
        </w:trPr>
        <w:tc>
          <w:tcPr>
            <w:tcW w:w="1928" w:type="dxa"/>
            <w:tcBorders>
              <w:top w:val="single" w:color="000000" w:sz="12" w:space="0"/>
              <w:left w:val="nil"/>
              <w:bottom w:val="single" w:color="000000" w:sz="4" w:space="0"/>
              <w:right w:val="nil"/>
            </w:tcBorders>
            <w:shd w:val="clear" w:color="auto" w:fill="FFFFFF"/>
            <w:vAlign w:val="center"/>
          </w:tcPr>
          <w:p>
            <w:pPr>
              <w:jc w:val="center"/>
              <w:rPr>
                <w:ins w:id="1665" w:author="小峰" w:date="2024-05-11T18:53:00Z"/>
                <w:rFonts w:ascii="宋体" w:hAnsi="宋体" w:cs="宋体"/>
                <w:color w:val="000000"/>
                <w:sz w:val="21"/>
                <w:szCs w:val="21"/>
              </w:rPr>
            </w:pPr>
            <w:ins w:id="1666" w:author="小峰" w:date="2024-05-11T18:53:00Z">
              <w:r>
                <w:rPr>
                  <w:rFonts w:hint="eastAsia" w:ascii="宋体" w:hAnsi="宋体" w:cs="宋体"/>
                  <w:color w:val="000000"/>
                  <w:sz w:val="21"/>
                  <w:szCs w:val="21"/>
                  <w:lang w:bidi="ar"/>
                </w:rPr>
                <w:t>硬件名称</w:t>
              </w:r>
            </w:ins>
          </w:p>
        </w:tc>
        <w:tc>
          <w:tcPr>
            <w:tcW w:w="1928" w:type="dxa"/>
            <w:tcBorders>
              <w:top w:val="single" w:color="000000" w:sz="12" w:space="0"/>
              <w:left w:val="nil"/>
              <w:bottom w:val="single" w:color="000000" w:sz="4" w:space="0"/>
              <w:right w:val="nil"/>
            </w:tcBorders>
            <w:shd w:val="clear" w:color="auto" w:fill="FFFFFF"/>
            <w:vAlign w:val="center"/>
          </w:tcPr>
          <w:p>
            <w:pPr>
              <w:jc w:val="center"/>
              <w:rPr>
                <w:ins w:id="1667" w:author="小峰" w:date="2024-05-11T18:53:00Z"/>
                <w:rFonts w:ascii="宋体" w:hAnsi="宋体" w:cs="宋体"/>
                <w:color w:val="000000"/>
                <w:sz w:val="21"/>
                <w:szCs w:val="21"/>
              </w:rPr>
            </w:pPr>
            <w:ins w:id="1668" w:author="小峰" w:date="2024-05-11T18:53:00Z">
              <w:r>
                <w:rPr>
                  <w:rFonts w:hint="eastAsia" w:ascii="宋体" w:hAnsi="宋体" w:cs="宋体"/>
                  <w:color w:val="000000"/>
                  <w:sz w:val="21"/>
                  <w:szCs w:val="21"/>
                </w:rPr>
                <w:t>引脚</w:t>
              </w:r>
            </w:ins>
          </w:p>
        </w:tc>
        <w:tc>
          <w:tcPr>
            <w:tcW w:w="1928" w:type="dxa"/>
            <w:tcBorders>
              <w:top w:val="single" w:color="000000" w:sz="12" w:space="0"/>
              <w:left w:val="nil"/>
              <w:bottom w:val="single" w:color="000000" w:sz="4" w:space="0"/>
              <w:right w:val="nil"/>
            </w:tcBorders>
            <w:shd w:val="clear" w:color="auto" w:fill="FFFFFF"/>
            <w:vAlign w:val="center"/>
          </w:tcPr>
          <w:p>
            <w:pPr>
              <w:jc w:val="center"/>
              <w:rPr>
                <w:ins w:id="1669" w:author="小峰" w:date="2024-05-11T18:53:00Z"/>
                <w:rFonts w:ascii="宋体" w:hAnsi="宋体" w:cs="宋体"/>
                <w:color w:val="000000"/>
                <w:sz w:val="21"/>
                <w:szCs w:val="21"/>
              </w:rPr>
            </w:pPr>
            <w:ins w:id="1670" w:author="小峰" w:date="2024-05-11T18:53:00Z">
              <w:r>
                <w:rPr>
                  <w:rFonts w:hint="eastAsia" w:ascii="宋体" w:hAnsi="宋体" w:cs="宋体"/>
                  <w:color w:val="000000"/>
                  <w:sz w:val="21"/>
                  <w:szCs w:val="21"/>
                </w:rPr>
                <w:t>连接</w:t>
              </w:r>
            </w:ins>
          </w:p>
        </w:tc>
        <w:tc>
          <w:tcPr>
            <w:tcW w:w="1928" w:type="dxa"/>
            <w:tcBorders>
              <w:top w:val="single" w:color="000000" w:sz="12" w:space="0"/>
              <w:left w:val="nil"/>
              <w:bottom w:val="single" w:color="000000" w:sz="4" w:space="0"/>
              <w:right w:val="nil"/>
            </w:tcBorders>
            <w:shd w:val="clear" w:color="auto" w:fill="FFFFFF"/>
            <w:vAlign w:val="center"/>
          </w:tcPr>
          <w:p>
            <w:pPr>
              <w:jc w:val="center"/>
              <w:rPr>
                <w:ins w:id="1671" w:author="小峰" w:date="2024-05-11T18:53:00Z"/>
                <w:rFonts w:ascii="宋体" w:hAnsi="宋体" w:cs="宋体"/>
                <w:color w:val="000000"/>
                <w:sz w:val="21"/>
                <w:szCs w:val="21"/>
              </w:rPr>
            </w:pPr>
            <w:ins w:id="1672" w:author="小峰" w:date="2024-05-11T18:53:00Z">
              <w:r>
                <w:rPr>
                  <w:rFonts w:hint="eastAsia" w:ascii="宋体" w:hAnsi="宋体" w:cs="宋体"/>
                  <w:color w:val="000000"/>
                  <w:sz w:val="21"/>
                  <w:szCs w:val="21"/>
                </w:rPr>
                <w:t>开发板引脚</w:t>
              </w:r>
            </w:ins>
          </w:p>
        </w:tc>
        <w:tc>
          <w:tcPr>
            <w:tcW w:w="1928" w:type="dxa"/>
            <w:tcBorders>
              <w:top w:val="single" w:color="000000" w:sz="12" w:space="0"/>
              <w:left w:val="nil"/>
              <w:bottom w:val="single" w:color="000000" w:sz="4" w:space="0"/>
              <w:right w:val="nil"/>
            </w:tcBorders>
            <w:shd w:val="clear" w:color="auto" w:fill="FFFFFF"/>
            <w:vAlign w:val="center"/>
          </w:tcPr>
          <w:p>
            <w:pPr>
              <w:jc w:val="center"/>
              <w:rPr>
                <w:ins w:id="1673" w:author="小峰" w:date="2024-05-11T18:53:00Z"/>
                <w:rFonts w:ascii="宋体" w:hAnsi="宋体" w:cs="宋体"/>
                <w:color w:val="000000"/>
                <w:sz w:val="21"/>
                <w:szCs w:val="21"/>
              </w:rPr>
            </w:pPr>
            <w:ins w:id="1674" w:author="小峰" w:date="2024-05-11T18:53:00Z">
              <w:r>
                <w:rPr>
                  <w:rFonts w:hint="eastAsia" w:ascii="宋体" w:hAnsi="宋体" w:cs="宋体"/>
                  <w:color w:val="000000"/>
                  <w:sz w:val="21"/>
                  <w:szCs w:val="21"/>
                </w:rPr>
                <w:t>描述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675" w:author="小峰" w:date="2024-05-11T18:53:00Z"/>
        </w:trPr>
        <w:tc>
          <w:tcPr>
            <w:tcW w:w="1928" w:type="dxa"/>
            <w:vMerge w:val="restart"/>
            <w:tcBorders>
              <w:top w:val="single" w:color="000000" w:sz="4" w:space="0"/>
              <w:left w:val="nil"/>
              <w:right w:val="nil"/>
            </w:tcBorders>
            <w:shd w:val="clear" w:color="auto" w:fill="FFFFFF"/>
            <w:vAlign w:val="center"/>
          </w:tcPr>
          <w:p>
            <w:pPr>
              <w:jc w:val="center"/>
              <w:rPr>
                <w:ins w:id="1676" w:author="小峰" w:date="2024-05-11T18:53:00Z"/>
                <w:rFonts w:ascii="宋体" w:hAnsi="宋体" w:cs="宋体"/>
                <w:color w:val="000000"/>
                <w:sz w:val="21"/>
                <w:szCs w:val="21"/>
              </w:rPr>
            </w:pPr>
            <w:ins w:id="1677" w:author="小峰" w:date="2024-05-11T19:22:00Z">
              <w:r>
                <w:rPr>
                  <w:rFonts w:hint="eastAsia" w:ascii="宋体" w:hAnsi="宋体" w:cs="宋体"/>
                  <w:color w:val="000000"/>
                  <w:sz w:val="21"/>
                  <w:szCs w:val="21"/>
                </w:rPr>
                <w:t>DS1302</w:t>
              </w:r>
            </w:ins>
          </w:p>
        </w:tc>
        <w:tc>
          <w:tcPr>
            <w:tcW w:w="1928" w:type="dxa"/>
            <w:tcBorders>
              <w:top w:val="single" w:color="000000" w:sz="4" w:space="0"/>
              <w:left w:val="nil"/>
              <w:bottom w:val="nil"/>
              <w:right w:val="nil"/>
            </w:tcBorders>
            <w:shd w:val="clear" w:color="auto" w:fill="FFFFFF"/>
            <w:vAlign w:val="center"/>
          </w:tcPr>
          <w:p>
            <w:pPr>
              <w:jc w:val="center"/>
              <w:rPr>
                <w:ins w:id="1678" w:author="小峰" w:date="2024-05-11T18:53:00Z"/>
                <w:rFonts w:ascii="宋体" w:hAnsi="宋体" w:cs="宋体"/>
                <w:color w:val="000000"/>
                <w:sz w:val="21"/>
                <w:szCs w:val="21"/>
              </w:rPr>
            </w:pPr>
            <w:ins w:id="1679" w:author="小峰" w:date="2024-05-11T18:53: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jc w:val="center"/>
              <w:rPr>
                <w:ins w:id="1680" w:author="小峰" w:date="2024-05-11T18:53:00Z"/>
                <w:rFonts w:ascii="宋体" w:hAnsi="宋体" w:cs="宋体"/>
                <w:color w:val="000000"/>
                <w:sz w:val="21"/>
                <w:szCs w:val="21"/>
              </w:rPr>
            </w:pPr>
            <w:ins w:id="1681" w:author="小峰" w:date="2024-05-11T18:53:00Z">
              <w:r>
                <w:rPr>
                  <w:rFonts w:hint="eastAsia" w:ascii="宋体" w:hAnsi="宋体" w:cs="宋体"/>
                  <w:color w:val="000000"/>
                  <w:sz w:val="21"/>
                  <w:szCs w:val="21"/>
                </w:rPr>
                <mc:AlternateContent>
                  <mc:Choice Requires="wps">
                    <w:drawing>
                      <wp:inline distT="0" distB="0" distL="0" distR="0">
                        <wp:extent cx="819150" cy="635"/>
                        <wp:effectExtent l="12700" t="79375" r="25400" b="81915"/>
                        <wp:docPr id="1110778770" name="自选图形 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FtUZb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single" w:color="000000" w:sz="4" w:space="0"/>
              <w:left w:val="nil"/>
              <w:bottom w:val="nil"/>
              <w:right w:val="nil"/>
            </w:tcBorders>
            <w:shd w:val="clear" w:color="auto" w:fill="FFFFFF"/>
            <w:vAlign w:val="center"/>
          </w:tcPr>
          <w:p>
            <w:pPr>
              <w:jc w:val="center"/>
              <w:rPr>
                <w:ins w:id="1683" w:author="小峰" w:date="2024-05-11T18:53:00Z"/>
                <w:rFonts w:ascii="宋体" w:hAnsi="宋体" w:cs="宋体"/>
                <w:color w:val="000000"/>
                <w:sz w:val="21"/>
                <w:szCs w:val="21"/>
              </w:rPr>
            </w:pPr>
            <w:ins w:id="1684" w:author="小峰" w:date="2024-05-11T18:53: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jc w:val="center"/>
              <w:rPr>
                <w:ins w:id="1685" w:author="小峰" w:date="2024-05-11T18:53:00Z"/>
                <w:rFonts w:ascii="宋体" w:hAnsi="宋体" w:cs="宋体"/>
                <w:color w:val="000000"/>
                <w:sz w:val="21"/>
                <w:szCs w:val="21"/>
              </w:rPr>
            </w:pPr>
            <w:ins w:id="1686" w:author="小峰" w:date="2024-05-11T18:53:00Z">
              <w:r>
                <w:rPr>
                  <w:rFonts w:hint="eastAsia" w:ascii="宋体" w:hAnsi="宋体" w:cs="宋体"/>
                  <w:color w:val="000000"/>
                  <w:sz w:val="21"/>
                  <w:szCs w:val="21"/>
                </w:rPr>
                <w:t>电源</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687" w:author="小峰" w:date="2024-05-11T18:53:00Z"/>
        </w:trPr>
        <w:tc>
          <w:tcPr>
            <w:tcW w:w="1928" w:type="dxa"/>
            <w:vMerge w:val="continue"/>
            <w:tcBorders>
              <w:left w:val="nil"/>
              <w:right w:val="nil"/>
            </w:tcBorders>
            <w:shd w:val="clear" w:color="auto" w:fill="FFFFFF"/>
            <w:vAlign w:val="center"/>
          </w:tcPr>
          <w:p>
            <w:pPr>
              <w:jc w:val="center"/>
              <w:rPr>
                <w:ins w:id="1688" w:author="小峰" w:date="2024-05-11T18:53: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ins w:id="1689" w:author="小峰" w:date="2024-05-11T18:53:00Z"/>
                <w:rFonts w:ascii="宋体" w:hAnsi="宋体" w:cs="宋体"/>
                <w:color w:val="000000"/>
                <w:sz w:val="21"/>
                <w:szCs w:val="21"/>
              </w:rPr>
            </w:pPr>
            <w:ins w:id="1690" w:author="小峰" w:date="2024-05-11T18:53: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jc w:val="center"/>
              <w:rPr>
                <w:ins w:id="1691" w:author="小峰" w:date="2024-05-11T18:53:00Z"/>
                <w:rFonts w:ascii="宋体" w:hAnsi="宋体" w:cs="宋体"/>
                <w:color w:val="000000"/>
                <w:sz w:val="21"/>
                <w:szCs w:val="21"/>
              </w:rPr>
            </w:pPr>
            <w:ins w:id="1692" w:author="小峰" w:date="2024-05-11T18:53:00Z">
              <w:r>
                <w:rPr>
                  <w:rFonts w:hint="eastAsia" w:ascii="宋体" w:hAnsi="宋体" w:cs="宋体"/>
                  <w:color w:val="000000"/>
                  <w:sz w:val="21"/>
                  <w:szCs w:val="21"/>
                </w:rPr>
                <mc:AlternateContent>
                  <mc:Choice Requires="wps">
                    <w:drawing>
                      <wp:inline distT="0" distB="0" distL="0" distR="0">
                        <wp:extent cx="819150" cy="635"/>
                        <wp:effectExtent l="12700" t="85725" r="25400" b="75565"/>
                        <wp:docPr id="1627124485" name="自选图形 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J8Hbv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jc w:val="center"/>
              <w:rPr>
                <w:ins w:id="1694" w:author="小峰" w:date="2024-05-11T18:53:00Z"/>
                <w:rFonts w:ascii="宋体" w:hAnsi="宋体" w:cs="宋体"/>
                <w:color w:val="000000"/>
                <w:sz w:val="21"/>
                <w:szCs w:val="21"/>
              </w:rPr>
            </w:pPr>
            <w:ins w:id="1695" w:author="小峰" w:date="2024-05-11T18:53: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jc w:val="center"/>
              <w:rPr>
                <w:ins w:id="1696" w:author="小峰" w:date="2024-05-11T18:53:00Z"/>
                <w:rFonts w:ascii="宋体" w:hAnsi="宋体" w:cs="宋体"/>
                <w:color w:val="000000"/>
                <w:sz w:val="21"/>
                <w:szCs w:val="21"/>
              </w:rPr>
            </w:pPr>
            <w:ins w:id="1697" w:author="小峰" w:date="2024-05-11T18:53:00Z">
              <w:r>
                <w:rPr>
                  <w:rFonts w:hint="eastAsia" w:ascii="宋体" w:hAnsi="宋体" w:cs="宋体"/>
                  <w:color w:val="000000"/>
                  <w:sz w:val="21"/>
                  <w:szCs w:val="21"/>
                </w:rPr>
                <w:t>接地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698" w:author="小峰" w:date="2024-05-11T18:53:00Z"/>
        </w:trPr>
        <w:tc>
          <w:tcPr>
            <w:tcW w:w="1928" w:type="dxa"/>
            <w:vMerge w:val="continue"/>
            <w:tcBorders>
              <w:left w:val="nil"/>
              <w:right w:val="nil"/>
            </w:tcBorders>
            <w:shd w:val="clear" w:color="auto" w:fill="FFFFFF"/>
            <w:vAlign w:val="center"/>
          </w:tcPr>
          <w:p>
            <w:pPr>
              <w:jc w:val="center"/>
              <w:rPr>
                <w:ins w:id="1699" w:author="小峰" w:date="2024-05-11T18:53: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ins w:id="1700" w:author="小峰" w:date="2024-05-11T18:53:00Z"/>
                <w:rFonts w:ascii="宋体" w:hAnsi="宋体" w:cs="宋体"/>
                <w:color w:val="000000"/>
                <w:sz w:val="21"/>
                <w:szCs w:val="21"/>
              </w:rPr>
            </w:pPr>
            <w:ins w:id="1701" w:author="小峰" w:date="2024-05-11T18:55:00Z">
              <w:r>
                <w:rPr>
                  <w:rFonts w:hint="eastAsia" w:ascii="宋体" w:hAnsi="宋体" w:cs="宋体"/>
                  <w:color w:val="000000"/>
                  <w:sz w:val="21"/>
                  <w:szCs w:val="21"/>
                </w:rPr>
                <w:t>CLK</w:t>
              </w:r>
            </w:ins>
          </w:p>
        </w:tc>
        <w:tc>
          <w:tcPr>
            <w:tcW w:w="1928" w:type="dxa"/>
            <w:tcBorders>
              <w:top w:val="nil"/>
              <w:left w:val="nil"/>
              <w:bottom w:val="nil"/>
              <w:right w:val="nil"/>
            </w:tcBorders>
            <w:shd w:val="clear" w:color="auto" w:fill="FFFFFF"/>
            <w:vAlign w:val="center"/>
          </w:tcPr>
          <w:p>
            <w:pPr>
              <w:jc w:val="center"/>
              <w:rPr>
                <w:ins w:id="1702" w:author="小峰" w:date="2024-05-11T18:53:00Z"/>
                <w:rFonts w:ascii="宋体" w:hAnsi="宋体" w:cs="宋体"/>
                <w:color w:val="000000"/>
                <w:sz w:val="21"/>
                <w:szCs w:val="21"/>
              </w:rPr>
            </w:pPr>
            <w:ins w:id="1703" w:author="小峰" w:date="2024-05-11T18:53:00Z">
              <w:r>
                <w:rPr>
                  <w:rFonts w:hint="eastAsia" w:ascii="宋体" w:hAnsi="宋体" w:cs="宋体"/>
                  <w:color w:val="000000"/>
                  <w:sz w:val="21"/>
                  <w:szCs w:val="21"/>
                </w:rPr>
                <mc:AlternateContent>
                  <mc:Choice Requires="wps">
                    <w:drawing>
                      <wp:inline distT="0" distB="0" distL="0" distR="0">
                        <wp:extent cx="819150" cy="635"/>
                        <wp:effectExtent l="12700" t="82550" r="25400" b="78740"/>
                        <wp:docPr id="600603973" name="自选图形 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p/ulb0AAAAAIBAAAPAAAAAAAAAAEA&#10;IAAAACIAAABkcnMvZG93bnJldi54bWxQSwECFAAUAAAACACHTuJAVn35WxcCAAD/AwAADgAAAAAA&#10;AAABACAAAAAfAQAAZHJzL2Uyb0RvYy54bWxQSwUGAAAAAAYABgBZAQAAqAU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jc w:val="center"/>
              <w:rPr>
                <w:ins w:id="1705" w:author="小峰" w:date="2024-05-11T18:53:00Z"/>
                <w:rFonts w:ascii="宋体" w:hAnsi="宋体" w:cs="宋体"/>
                <w:color w:val="000000"/>
                <w:sz w:val="21"/>
                <w:szCs w:val="21"/>
              </w:rPr>
            </w:pPr>
            <w:ins w:id="1706" w:author="小峰" w:date="2024-05-11T18:53:00Z">
              <w:r>
                <w:rPr>
                  <w:rFonts w:hint="eastAsia" w:ascii="宋体" w:hAnsi="宋体" w:cs="宋体"/>
                  <w:color w:val="000000"/>
                  <w:sz w:val="21"/>
                  <w:szCs w:val="21"/>
                </w:rPr>
                <w:t>P</w:t>
              </w:r>
            </w:ins>
            <w:ins w:id="1707" w:author="小峰" w:date="2024-05-11T18:55:00Z">
              <w:r>
                <w:rPr>
                  <w:rFonts w:hint="eastAsia" w:ascii="宋体" w:hAnsi="宋体" w:cs="宋体"/>
                  <w:color w:val="000000"/>
                  <w:sz w:val="21"/>
                  <w:szCs w:val="21"/>
                </w:rPr>
                <w:t>B11</w:t>
              </w:r>
            </w:ins>
          </w:p>
        </w:tc>
        <w:tc>
          <w:tcPr>
            <w:tcW w:w="1928" w:type="dxa"/>
            <w:tcBorders>
              <w:top w:val="nil"/>
              <w:left w:val="nil"/>
              <w:bottom w:val="nil"/>
              <w:right w:val="nil"/>
            </w:tcBorders>
            <w:shd w:val="clear" w:color="auto" w:fill="FFFFFF"/>
            <w:vAlign w:val="center"/>
          </w:tcPr>
          <w:p>
            <w:pPr>
              <w:jc w:val="center"/>
              <w:rPr>
                <w:ins w:id="1708" w:author="小峰" w:date="2024-05-11T18:53:00Z"/>
                <w:rFonts w:ascii="宋体" w:hAnsi="宋体" w:cs="宋体"/>
                <w:color w:val="000000"/>
                <w:sz w:val="21"/>
                <w:szCs w:val="21"/>
              </w:rPr>
            </w:pPr>
            <w:ins w:id="1709" w:author="小峰" w:date="2024-05-11T18:55:00Z">
              <w:r>
                <w:rPr>
                  <w:rFonts w:hint="eastAsia" w:ascii="宋体" w:hAnsi="宋体" w:cs="宋体"/>
                  <w:color w:val="000000"/>
                  <w:sz w:val="21"/>
                  <w:szCs w:val="21"/>
                </w:rPr>
                <w:t>时钟</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710" w:author="小峰" w:date="2024-05-11T18:53:00Z"/>
        </w:trPr>
        <w:tc>
          <w:tcPr>
            <w:tcW w:w="1928" w:type="dxa"/>
            <w:vMerge w:val="continue"/>
            <w:tcBorders>
              <w:left w:val="nil"/>
              <w:right w:val="nil"/>
            </w:tcBorders>
            <w:shd w:val="clear" w:color="auto" w:fill="FFFFFF"/>
            <w:vAlign w:val="center"/>
          </w:tcPr>
          <w:p>
            <w:pPr>
              <w:jc w:val="center"/>
              <w:rPr>
                <w:ins w:id="1711" w:author="小峰" w:date="2024-05-11T18:53: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ins w:id="1712" w:author="小峰" w:date="2024-05-11T18:53:00Z"/>
                <w:rFonts w:ascii="宋体" w:hAnsi="宋体" w:cs="宋体"/>
                <w:color w:val="000000"/>
                <w:sz w:val="21"/>
                <w:szCs w:val="21"/>
              </w:rPr>
            </w:pPr>
            <w:ins w:id="1713" w:author="小峰" w:date="2024-05-11T18:55:00Z">
              <w:r>
                <w:rPr>
                  <w:rFonts w:hint="eastAsia" w:ascii="宋体" w:hAnsi="宋体" w:cs="宋体"/>
                  <w:color w:val="000000"/>
                  <w:sz w:val="21"/>
                  <w:szCs w:val="21"/>
                </w:rPr>
                <w:t>DAT</w:t>
              </w:r>
            </w:ins>
          </w:p>
        </w:tc>
        <w:tc>
          <w:tcPr>
            <w:tcW w:w="1928" w:type="dxa"/>
            <w:tcBorders>
              <w:top w:val="nil"/>
              <w:left w:val="nil"/>
              <w:bottom w:val="nil"/>
              <w:right w:val="nil"/>
            </w:tcBorders>
            <w:shd w:val="clear" w:color="auto" w:fill="FFFFFF"/>
            <w:vAlign w:val="center"/>
          </w:tcPr>
          <w:p>
            <w:pPr>
              <w:jc w:val="center"/>
              <w:rPr>
                <w:ins w:id="1714" w:author="小峰" w:date="2024-05-11T18:53:00Z"/>
                <w:rFonts w:ascii="宋体" w:hAnsi="宋体" w:cs="宋体"/>
                <w:color w:val="000000"/>
                <w:sz w:val="21"/>
                <w:szCs w:val="21"/>
              </w:rPr>
            </w:pPr>
            <w:ins w:id="1715" w:author="小峰" w:date="2024-05-11T18:53:00Z">
              <w:r>
                <w:rPr>
                  <w:rFonts w:hint="eastAsia" w:ascii="宋体" w:hAnsi="宋体" w:cs="宋体"/>
                  <w:color w:val="000000"/>
                  <w:sz w:val="21"/>
                  <w:szCs w:val="21"/>
                </w:rPr>
                <mc:AlternateContent>
                  <mc:Choice Requires="wps">
                    <w:drawing>
                      <wp:inline distT="0" distB="0" distL="0" distR="0">
                        <wp:extent cx="819150" cy="635"/>
                        <wp:effectExtent l="12700" t="79375" r="25400" b="81915"/>
                        <wp:docPr id="453828611" name="自选图形 8"/>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8"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ILyHlM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jc w:val="center"/>
              <w:rPr>
                <w:ins w:id="1717" w:author="小峰" w:date="2024-05-11T18:53:00Z"/>
                <w:rFonts w:ascii="宋体" w:hAnsi="宋体" w:cs="宋体"/>
                <w:color w:val="000000"/>
                <w:sz w:val="21"/>
                <w:szCs w:val="21"/>
              </w:rPr>
            </w:pPr>
            <w:ins w:id="1718" w:author="小峰" w:date="2024-05-11T18:53:00Z">
              <w:r>
                <w:rPr>
                  <w:rFonts w:hint="eastAsia" w:ascii="宋体" w:hAnsi="宋体" w:cs="宋体"/>
                  <w:color w:val="000000"/>
                  <w:sz w:val="21"/>
                  <w:szCs w:val="21"/>
                </w:rPr>
                <w:t>P</w:t>
              </w:r>
            </w:ins>
            <w:ins w:id="1719" w:author="小峰" w:date="2024-05-11T18:55:00Z">
              <w:r>
                <w:rPr>
                  <w:rFonts w:hint="eastAsia" w:ascii="宋体" w:hAnsi="宋体" w:cs="宋体"/>
                  <w:color w:val="000000"/>
                  <w:sz w:val="21"/>
                  <w:szCs w:val="21"/>
                </w:rPr>
                <w:t>B10</w:t>
              </w:r>
            </w:ins>
          </w:p>
        </w:tc>
        <w:tc>
          <w:tcPr>
            <w:tcW w:w="1928" w:type="dxa"/>
            <w:tcBorders>
              <w:top w:val="nil"/>
              <w:left w:val="nil"/>
              <w:bottom w:val="nil"/>
              <w:right w:val="nil"/>
            </w:tcBorders>
            <w:shd w:val="clear" w:color="auto" w:fill="FFFFFF"/>
            <w:vAlign w:val="center"/>
          </w:tcPr>
          <w:p>
            <w:pPr>
              <w:jc w:val="center"/>
              <w:rPr>
                <w:ins w:id="1720" w:author="小峰" w:date="2024-05-11T18:53:00Z"/>
                <w:rFonts w:ascii="宋体" w:hAnsi="宋体" w:cs="宋体"/>
                <w:color w:val="000000"/>
                <w:sz w:val="21"/>
                <w:szCs w:val="21"/>
              </w:rPr>
            </w:pPr>
            <w:ins w:id="1721" w:author="小峰" w:date="2024-05-11T18:56:00Z">
              <w:r>
                <w:rPr>
                  <w:rFonts w:hint="eastAsia" w:ascii="宋体" w:hAnsi="宋体" w:cs="宋体"/>
                  <w:color w:val="000000"/>
                  <w:sz w:val="21"/>
                  <w:szCs w:val="21"/>
                </w:rPr>
                <w:t>数据线</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722" w:author="小峰" w:date="2024-05-11T18:54:00Z"/>
        </w:trPr>
        <w:tc>
          <w:tcPr>
            <w:tcW w:w="1928" w:type="dxa"/>
            <w:vMerge w:val="continue"/>
            <w:tcBorders>
              <w:left w:val="nil"/>
              <w:bottom w:val="single" w:color="000000" w:sz="12" w:space="0"/>
              <w:right w:val="nil"/>
            </w:tcBorders>
            <w:shd w:val="clear" w:color="auto" w:fill="FFFFFF"/>
            <w:vAlign w:val="center"/>
          </w:tcPr>
          <w:p>
            <w:pPr>
              <w:jc w:val="center"/>
              <w:rPr>
                <w:ins w:id="1723" w:author="小峰" w:date="2024-05-11T18:54:00Z"/>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jc w:val="center"/>
              <w:rPr>
                <w:ins w:id="1724" w:author="小峰" w:date="2024-05-11T18:54:00Z"/>
                <w:rFonts w:ascii="宋体" w:hAnsi="宋体" w:cs="宋体"/>
                <w:color w:val="000000"/>
                <w:sz w:val="21"/>
                <w:szCs w:val="21"/>
              </w:rPr>
            </w:pPr>
            <w:ins w:id="1725" w:author="小峰" w:date="2024-05-11T18:55:00Z">
              <w:r>
                <w:rPr>
                  <w:rFonts w:hint="eastAsia" w:ascii="宋体" w:hAnsi="宋体" w:cs="宋体"/>
                  <w:color w:val="000000"/>
                  <w:sz w:val="21"/>
                  <w:szCs w:val="21"/>
                </w:rPr>
                <w:t>RST</w:t>
              </w:r>
            </w:ins>
          </w:p>
        </w:tc>
        <w:tc>
          <w:tcPr>
            <w:tcW w:w="1928" w:type="dxa"/>
            <w:tcBorders>
              <w:top w:val="nil"/>
              <w:left w:val="nil"/>
              <w:bottom w:val="single" w:color="000000" w:sz="12" w:space="0"/>
              <w:right w:val="nil"/>
            </w:tcBorders>
            <w:shd w:val="clear" w:color="auto" w:fill="FFFFFF"/>
            <w:vAlign w:val="center"/>
          </w:tcPr>
          <w:p>
            <w:pPr>
              <w:jc w:val="center"/>
              <w:rPr>
                <w:ins w:id="1726" w:author="小峰" w:date="2024-05-11T18:54:00Z"/>
                <w:rFonts w:ascii="宋体" w:hAnsi="宋体" w:cs="宋体"/>
                <w:color w:val="000000"/>
                <w:sz w:val="21"/>
                <w:szCs w:val="21"/>
              </w:rPr>
            </w:pPr>
            <w:ins w:id="1727" w:author="小峰" w:date="2024-05-11T18:55:00Z">
              <w:r>
                <w:rPr>
                  <w:rFonts w:hint="eastAsia" w:ascii="宋体" w:hAnsi="宋体" w:cs="宋体"/>
                  <w:color w:val="000000"/>
                  <w:sz w:val="21"/>
                  <w:szCs w:val="21"/>
                </w:rPr>
                <mc:AlternateContent>
                  <mc:Choice Requires="wps">
                    <w:drawing>
                      <wp:inline distT="0" distB="0" distL="0" distR="0">
                        <wp:extent cx="819150" cy="635"/>
                        <wp:effectExtent l="12700" t="85725" r="25400" b="75565"/>
                        <wp:docPr id="921085489" name="自选图形 9"/>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9"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b6vOA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single" w:color="000000" w:sz="12" w:space="0"/>
              <w:right w:val="nil"/>
            </w:tcBorders>
            <w:shd w:val="clear" w:color="auto" w:fill="FFFFFF"/>
            <w:vAlign w:val="center"/>
          </w:tcPr>
          <w:p>
            <w:pPr>
              <w:jc w:val="center"/>
              <w:rPr>
                <w:ins w:id="1729" w:author="小峰" w:date="2024-05-11T18:54:00Z"/>
                <w:rFonts w:ascii="宋体" w:hAnsi="宋体" w:cs="宋体"/>
                <w:color w:val="000000"/>
                <w:sz w:val="21"/>
                <w:szCs w:val="21"/>
              </w:rPr>
            </w:pPr>
            <w:ins w:id="1730" w:author="小峰" w:date="2024-05-11T18:55:00Z">
              <w:r>
                <w:rPr>
                  <w:rFonts w:hint="eastAsia" w:ascii="宋体" w:hAnsi="宋体" w:cs="宋体"/>
                  <w:color w:val="000000"/>
                  <w:sz w:val="21"/>
                  <w:szCs w:val="21"/>
                </w:rPr>
                <w:t>PB1</w:t>
              </w:r>
            </w:ins>
          </w:p>
        </w:tc>
        <w:tc>
          <w:tcPr>
            <w:tcW w:w="1928" w:type="dxa"/>
            <w:tcBorders>
              <w:top w:val="nil"/>
              <w:left w:val="nil"/>
              <w:bottom w:val="single" w:color="000000" w:sz="12" w:space="0"/>
              <w:right w:val="nil"/>
            </w:tcBorders>
            <w:shd w:val="clear" w:color="auto" w:fill="FFFFFF"/>
            <w:vAlign w:val="center"/>
          </w:tcPr>
          <w:p>
            <w:pPr>
              <w:jc w:val="center"/>
              <w:rPr>
                <w:ins w:id="1731" w:author="小峰" w:date="2024-05-11T18:54:00Z"/>
                <w:rFonts w:ascii="宋体" w:hAnsi="宋体" w:cs="宋体"/>
                <w:color w:val="000000"/>
                <w:sz w:val="21"/>
                <w:szCs w:val="21"/>
              </w:rPr>
            </w:pPr>
            <w:ins w:id="1732" w:author="小峰" w:date="2024-05-11T18:56:00Z">
              <w:r>
                <w:rPr>
                  <w:rFonts w:hint="eastAsia" w:ascii="宋体" w:hAnsi="宋体" w:cs="宋体"/>
                  <w:color w:val="000000"/>
                  <w:sz w:val="21"/>
                  <w:szCs w:val="21"/>
                </w:rPr>
                <w:t>复位/片选线</w:t>
              </w:r>
            </w:ins>
          </w:p>
        </w:tc>
      </w:tr>
    </w:tbl>
    <w:p>
      <w:pPr>
        <w:rPr>
          <w:ins w:id="1733" w:author="小峰" w:date="2024-05-11T18:54:00Z"/>
        </w:rPr>
      </w:pPr>
    </w:p>
    <w:p>
      <w:ins w:id="1734" w:author="小峰" w:date="2024-05-11T18:54:00Z">
        <w:r>
          <w:rPr>
            <w:rFonts w:hint="eastAsia"/>
          </w:rPr>
          <w:tab/>
        </w:r>
      </w:ins>
    </w:p>
    <w:p>
      <w:pPr>
        <w:pStyle w:val="3"/>
        <w:spacing w:before="120"/>
      </w:pPr>
      <w:bookmarkStart w:id="134" w:name="_Toc27749"/>
      <w:bookmarkStart w:id="135" w:name="_Toc29041"/>
      <w:r>
        <w:t>3.6温度检测模块</w:t>
      </w:r>
      <w:bookmarkEnd w:id="134"/>
      <w:bookmarkEnd w:id="135"/>
    </w:p>
    <w:p>
      <w:pPr>
        <w:pStyle w:val="4"/>
        <w:spacing w:before="120"/>
        <w:rPr>
          <w:ins w:id="1736" w:author="小峰" w:date="2024-05-11T18:58:00Z"/>
        </w:rPr>
        <w:pPrChange w:id="1735" w:author="小峰" w:date="2024-05-11T18:58:00Z">
          <w:pPr/>
        </w:pPrChange>
      </w:pPr>
      <w:ins w:id="1737" w:author="小峰" w:date="2024-05-11T18:56:00Z">
        <w:bookmarkStart w:id="136" w:name="_Toc24861"/>
        <w:bookmarkStart w:id="137" w:name="_Toc5291"/>
        <w:r>
          <w:rPr>
            <w:rFonts w:hint="eastAsia"/>
          </w:rPr>
          <w:t>3.6.1</w:t>
        </w:r>
      </w:ins>
      <w:ins w:id="1738" w:author="小峰" w:date="2024-05-11T18:57:00Z">
        <w:r>
          <w:rPr>
            <w:rFonts w:hint="eastAsia"/>
          </w:rPr>
          <w:t>DS18B20</w:t>
        </w:r>
      </w:ins>
      <w:ins w:id="1739" w:author="小峰" w:date="2024-05-11T18:58:00Z">
        <w:r>
          <w:rPr>
            <w:rFonts w:hint="eastAsia"/>
          </w:rPr>
          <w:t>模块</w:t>
        </w:r>
        <w:bookmarkEnd w:id="136"/>
        <w:bookmarkEnd w:id="137"/>
      </w:ins>
    </w:p>
    <w:p>
      <w:pPr>
        <w:rPr>
          <w:ins w:id="1740" w:author="小峰" w:date="2024-05-11T19:05:00Z"/>
        </w:rPr>
      </w:pPr>
      <w:ins w:id="1741" w:author="小峰" w:date="2024-05-11T19:02:00Z">
        <w:r>
          <w:rPr>
            <w:rFonts w:hint="eastAsia"/>
          </w:rPr>
          <w:tab/>
        </w:r>
      </w:ins>
      <w:ins w:id="1742" w:author="小峰" w:date="2024-05-11T19:02:00Z">
        <w:r>
          <w:rPr>
            <w:rFonts w:hint="eastAsia"/>
          </w:rPr>
          <w:t>DS18B20是美国DALLAS半导体公司推出的第一片支持“一线总线”接口的温度传感器，它具有微型化，低功耗，高性能，抗干扰能力强，易配微处理器等优点，可直接将温度转化成数字信号处理器处理。测量的温度范围是—55~125℃，测温误差0.5℃。可编程分辨率9~12位，对应的可分辨温度分别为0.5℃，0.25℃，0.125℃和0.0625℃。相较热电偶传感器而言可实现高精度测温。</w:t>
        </w:r>
      </w:ins>
    </w:p>
    <w:p>
      <w:pPr>
        <w:rPr>
          <w:ins w:id="1743" w:author="小峰" w:date="2024-05-11T19:05:00Z"/>
        </w:rPr>
      </w:pPr>
    </w:p>
    <w:p>
      <w:pPr>
        <w:tabs>
          <w:tab w:val="left" w:pos="377"/>
        </w:tabs>
        <w:jc w:val="center"/>
        <w:rPr>
          <w:ins w:id="1745" w:author="小峰" w:date="2024-05-11T19:05:00Z"/>
        </w:rPr>
        <w:pPrChange w:id="1744" w:author="小峰" w:date="2024-05-11T19:05:00Z">
          <w:pPr/>
        </w:pPrChange>
      </w:pPr>
      <w:ins w:id="1746" w:author="小峰" w:date="2024-05-11T19:05:00Z">
        <w:r>
          <w:rPr/>
          <w:drawing>
            <wp:inline distT="0" distB="0" distL="0" distR="0">
              <wp:extent cx="2552700" cy="2164080"/>
              <wp:effectExtent l="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52700" cy="2164080"/>
                      </a:xfrm>
                      <a:prstGeom prst="rect">
                        <a:avLst/>
                      </a:prstGeom>
                      <a:noFill/>
                      <a:ln>
                        <a:noFill/>
                      </a:ln>
                    </pic:spPr>
                  </pic:pic>
                </a:graphicData>
              </a:graphic>
            </wp:inline>
          </w:drawing>
        </w:r>
      </w:ins>
    </w:p>
    <w:p>
      <w:pPr>
        <w:tabs>
          <w:tab w:val="left" w:pos="377"/>
        </w:tabs>
        <w:jc w:val="center"/>
        <w:rPr>
          <w:ins w:id="1749" w:author="小峰" w:date="2024-05-11T19:05:00Z"/>
        </w:rPr>
        <w:pPrChange w:id="1748" w:author="小峰" w:date="2024-05-11T19:05:00Z">
          <w:pPr/>
        </w:pPrChange>
      </w:pPr>
      <w:ins w:id="1750" w:author="小峰" w:date="2024-05-11T19:05:00Z">
        <w:r>
          <w:rPr>
            <w:rFonts w:hint="eastAsia"/>
          </w:rPr>
          <w:t>图3.11  DS18B20</w:t>
        </w:r>
      </w:ins>
      <w:ins w:id="1751" w:author="小峰" w:date="2024-05-11T19:06:00Z">
        <w:r>
          <w:rPr>
            <w:rFonts w:hint="eastAsia"/>
          </w:rPr>
          <w:t>实物图</w:t>
        </w:r>
      </w:ins>
    </w:p>
    <w:p>
      <w:pPr>
        <w:rPr>
          <w:ins w:id="1752" w:author="小峰" w:date="2024-05-11T19:10:00Z"/>
        </w:rPr>
      </w:pPr>
      <w:ins w:id="1753" w:author="小峰" w:date="2024-05-11T19:06:00Z">
        <w:r>
          <w:rPr>
            <w:rFonts w:hint="eastAsia"/>
          </w:rPr>
          <w:tab/>
        </w:r>
      </w:ins>
      <w:ins w:id="1754" w:author="小峰" w:date="2024-05-11T19:10:00Z">
        <w:r>
          <w:rPr>
            <w:rFonts w:hint="eastAsia"/>
          </w:rPr>
          <w:t>DS18B20内部结构如图5-6所示，主要由4部分组成：温度传感器、64位ROM、非挥发的温度报警触发器TH和TI、配置寄存器。由图5-6可见，DS18B20只有一个数据输入输出口，属于单总线专用芯片之一。DS18B20工作时被测温度值直接以“单总线”的数字方式传输，大大提高了系统的抗干扰能力。其内部采用在线温度测量技术，测量范围为55~125°C，在-10~85℃时，精度为±0.5°C。每个DS18B20在出厂时都已具有唯一的64位序列号，因此一条总线上可以同时挂接多个DS18B20，而不会出现混乱现象。另外用户还可自设定非易失性温度报警上下限值TH和TL（掉电后依然保存）。DS18B20在完成温度变换后，所测温度值将自动与存储在TH和TL内的触发值相比较，如果测温结果高于TH或低于TL， DS18B20内部的告警标志就会被置位，表示温值超出了测量范围，同时还有报警搜索命令识别出温度超限的DS18B20。</w:t>
        </w:r>
      </w:ins>
    </w:p>
    <w:p>
      <w:pPr>
        <w:rPr>
          <w:ins w:id="1755" w:author="小峰" w:date="2024-05-11T19:11:00Z"/>
        </w:rPr>
      </w:pPr>
      <w:ins w:id="1756" w:author="小峰" w:date="2024-05-11T19:10:00Z">
        <w:r>
          <w:rPr>
            <w:rFonts w:hint="eastAsia"/>
          </w:rPr>
          <w:tab/>
        </w:r>
      </w:ins>
    </w:p>
    <w:p>
      <w:pPr>
        <w:tabs>
          <w:tab w:val="left" w:pos="377"/>
        </w:tabs>
        <w:jc w:val="center"/>
        <w:rPr>
          <w:ins w:id="1758" w:author="小峰" w:date="2024-05-11T19:11:00Z"/>
        </w:rPr>
        <w:pPrChange w:id="1757" w:author="小峰" w:date="2024-05-11T19:13:00Z">
          <w:pPr/>
        </w:pPrChange>
      </w:pPr>
      <w:ins w:id="1759" w:author="小峰" w:date="2024-05-11T19:13:00Z">
        <w:r>
          <w:rPr/>
          <w:drawing>
            <wp:inline distT="0" distB="0" distL="0" distR="0">
              <wp:extent cx="4465320" cy="2590800"/>
              <wp:effectExtent l="0" t="0" r="0" b="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65320" cy="2590800"/>
                      </a:xfrm>
                      <a:prstGeom prst="rect">
                        <a:avLst/>
                      </a:prstGeom>
                      <a:noFill/>
                      <a:ln>
                        <a:noFill/>
                      </a:ln>
                      <a:effectLst/>
                    </pic:spPr>
                  </pic:pic>
                </a:graphicData>
              </a:graphic>
            </wp:inline>
          </w:drawing>
        </w:r>
      </w:ins>
    </w:p>
    <w:p>
      <w:pPr>
        <w:pStyle w:val="22"/>
        <w:rPr>
          <w:ins w:id="1762" w:author="小峰" w:date="2024-05-11T19:11:00Z"/>
        </w:rPr>
        <w:pPrChange w:id="1761" w:author="小峰" w:date="2024-05-11T19:11:00Z">
          <w:pPr/>
        </w:pPrChange>
      </w:pPr>
      <w:ins w:id="1763" w:author="小峰" w:date="2024-05-11T19:11:00Z">
        <w:bookmarkStart w:id="138" w:name="_Toc20155"/>
        <w:bookmarkStart w:id="139" w:name="_Toc24693"/>
        <w:r>
          <w:rPr>
            <w:rFonts w:hint="eastAsia"/>
          </w:rPr>
          <w:t>图3.12  DS18B20内部结构图</w:t>
        </w:r>
        <w:bookmarkEnd w:id="138"/>
        <w:bookmarkEnd w:id="139"/>
      </w:ins>
    </w:p>
    <w:p>
      <w:pPr>
        <w:rPr>
          <w:ins w:id="1764" w:author="小峰" w:date="2024-05-11T19:10:00Z"/>
        </w:rPr>
      </w:pPr>
    </w:p>
    <w:p>
      <w:pPr>
        <w:pStyle w:val="4"/>
        <w:spacing w:before="120"/>
        <w:rPr>
          <w:ins w:id="1766" w:author="小峰" w:date="2024-05-11T18:58:00Z"/>
        </w:rPr>
        <w:pPrChange w:id="1765" w:author="小峰" w:date="2024-05-11T18:58:00Z">
          <w:pPr/>
        </w:pPrChange>
      </w:pPr>
      <w:ins w:id="1767" w:author="小峰" w:date="2024-05-11T18:58:00Z">
        <w:bookmarkStart w:id="140" w:name="_Toc25819"/>
        <w:bookmarkStart w:id="141" w:name="_Toc23632"/>
        <w:r>
          <w:rPr>
            <w:rFonts w:hint="eastAsia"/>
          </w:rPr>
          <w:t>3.6.2硬件连接</w:t>
        </w:r>
        <w:bookmarkEnd w:id="140"/>
        <w:bookmarkEnd w:id="141"/>
      </w:ins>
    </w:p>
    <w:p>
      <w:pPr>
        <w:rPr>
          <w:ins w:id="1768" w:author="小峰" w:date="2024-05-11T19:17:00Z"/>
        </w:rPr>
      </w:pPr>
      <w:ins w:id="1769" w:author="小峰" w:date="2024-05-11T19:14:00Z">
        <w:r>
          <w:rPr>
            <w:rFonts w:hint="eastAsia"/>
          </w:rPr>
          <w:tab/>
        </w:r>
      </w:ins>
      <w:ins w:id="1770" w:author="小峰" w:date="2024-05-11T19:18:00Z">
        <w:r>
          <w:rPr>
            <w:rFonts w:hint="eastAsia"/>
          </w:rPr>
          <w:t>根据</w:t>
        </w:r>
      </w:ins>
      <w:ins w:id="1771" w:author="小峰" w:date="2024-05-11T19:19:00Z">
        <w:r>
          <w:rPr>
            <w:rFonts w:hint="eastAsia"/>
          </w:rPr>
          <w:t>图3.11，DS18B20</w:t>
        </w:r>
      </w:ins>
      <w:ins w:id="1772" w:author="小峰" w:date="2024-05-11T19:18:00Z">
        <w:r>
          <w:rPr>
            <w:rFonts w:hint="eastAsia"/>
          </w:rPr>
          <w:t>采用单总线的接口方式</w:t>
        </w:r>
      </w:ins>
      <w:ins w:id="1773" w:author="小峰" w:date="2024-05-11T19:19:00Z">
        <w:r>
          <w:rPr>
            <w:rFonts w:hint="eastAsia"/>
          </w:rPr>
          <w:t>，</w:t>
        </w:r>
      </w:ins>
      <w:ins w:id="1774" w:author="小峰" w:date="2024-05-11T19:18:00Z">
        <w:r>
          <w:rPr>
            <w:rFonts w:hint="eastAsia"/>
          </w:rPr>
          <w:t>与微处理器连接时仅需要一条口线即可实现微处理器与 DS18B20 的双向通讯</w:t>
        </w:r>
      </w:ins>
      <w:ins w:id="1775" w:author="小峰" w:date="2024-05-11T19:19:00Z">
        <w:r>
          <w:rPr>
            <w:rFonts w:hint="eastAsia"/>
          </w:rPr>
          <w:t>，且DQ</w:t>
        </w:r>
      </w:ins>
      <w:ins w:id="1776" w:author="小峰" w:date="2024-05-11T19:20:00Z">
        <w:r>
          <w:rPr>
            <w:rFonts w:hint="eastAsia"/>
          </w:rPr>
          <w:t>设置微上拉输入，默认保持高电平。</w:t>
        </w:r>
      </w:ins>
    </w:p>
    <w:p>
      <w:pPr>
        <w:rPr>
          <w:ins w:id="1777" w:author="小峰" w:date="2024-05-11T19:15:00Z"/>
        </w:rPr>
      </w:pPr>
    </w:p>
    <w:p>
      <w:pPr>
        <w:tabs>
          <w:tab w:val="left" w:pos="377"/>
        </w:tabs>
        <w:jc w:val="center"/>
        <w:rPr>
          <w:ins w:id="1779" w:author="小峰" w:date="2024-05-11T19:20:00Z"/>
        </w:rPr>
        <w:pPrChange w:id="1778" w:author="小峰" w:date="2024-05-11T19:15:00Z">
          <w:pPr/>
        </w:pPrChange>
      </w:pPr>
      <w:ins w:id="1780" w:author="小峰" w:date="2024-05-11T19:15:00Z">
        <w:r>
          <w:rPr/>
          <w:drawing>
            <wp:inline distT="0" distB="0" distL="0" distR="0">
              <wp:extent cx="2072640" cy="2164080"/>
              <wp:effectExtent l="0" t="0" r="0" b="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072640" cy="2164080"/>
                      </a:xfrm>
                      <a:prstGeom prst="rect">
                        <a:avLst/>
                      </a:prstGeom>
                      <a:noFill/>
                      <a:ln>
                        <a:noFill/>
                      </a:ln>
                      <a:effectLst/>
                    </pic:spPr>
                  </pic:pic>
                </a:graphicData>
              </a:graphic>
            </wp:inline>
          </w:drawing>
        </w:r>
      </w:ins>
    </w:p>
    <w:p>
      <w:pPr>
        <w:pStyle w:val="22"/>
        <w:rPr>
          <w:ins w:id="1783" w:author="小峰" w:date="2024-05-11T19:21:00Z"/>
        </w:rPr>
        <w:pPrChange w:id="1782" w:author="小峰" w:date="2024-05-11T19:21:00Z">
          <w:pPr/>
        </w:pPrChange>
      </w:pPr>
      <w:ins w:id="1784" w:author="小峰" w:date="2024-05-11T19:20:00Z">
        <w:bookmarkStart w:id="142" w:name="_Toc21140"/>
        <w:bookmarkStart w:id="143" w:name="_Toc748"/>
        <w:r>
          <w:rPr>
            <w:rFonts w:hint="eastAsia"/>
          </w:rPr>
          <w:t>图3.12  DS18B20实物图</w:t>
        </w:r>
        <w:bookmarkEnd w:id="142"/>
        <w:bookmarkEnd w:id="143"/>
      </w:ins>
    </w:p>
    <w:p>
      <w:pPr>
        <w:rPr>
          <w:ins w:id="1785" w:author="小峰" w:date="2024-05-11T19:15:00Z"/>
        </w:rPr>
      </w:pPr>
      <w:ins w:id="1786" w:author="小峰" w:date="2024-05-11T19:21:00Z">
        <w:r>
          <w:rPr>
            <w:rFonts w:hint="eastAsia"/>
          </w:rPr>
          <w:tab/>
        </w:r>
      </w:ins>
      <w:ins w:id="1787" w:author="小峰" w:date="2024-05-11T19:21:00Z">
        <w:r>
          <w:rPr>
            <w:rFonts w:hint="eastAsia"/>
          </w:rPr>
          <w:t>DS18B20与微控制器的连接方式为：VD连接 3.3V，GND 连接微控制器的 GND，DQ 连接微控制器的 PB0接口，引脚与开发板引脚连接如表 3.</w:t>
        </w:r>
      </w:ins>
      <w:ins w:id="1788" w:author="小峰" w:date="2024-05-11T19:55:00Z">
        <w:r>
          <w:rPr>
            <w:rFonts w:hint="eastAsia"/>
          </w:rPr>
          <w:t>6</w:t>
        </w:r>
      </w:ins>
      <w:ins w:id="1789" w:author="小峰" w:date="2024-05-11T19:21:00Z">
        <w:r>
          <w:rPr>
            <w:rFonts w:hint="eastAsia"/>
          </w:rPr>
          <w:t>所示：</w:t>
        </w:r>
      </w:ins>
    </w:p>
    <w:p>
      <w:pPr>
        <w:rPr>
          <w:ins w:id="1790" w:author="小峰" w:date="2024-05-11T19:22:00Z"/>
        </w:rPr>
      </w:pPr>
    </w:p>
    <w:p>
      <w:pPr>
        <w:rPr>
          <w:ins w:id="1791" w:author="小峰" w:date="2024-05-11T19:22:00Z"/>
        </w:rPr>
      </w:pPr>
    </w:p>
    <w:p>
      <w:pPr>
        <w:rPr>
          <w:ins w:id="1792" w:author="小峰" w:date="2024-05-11T19:21:00Z"/>
        </w:rPr>
      </w:pPr>
    </w:p>
    <w:p>
      <w:pPr>
        <w:pStyle w:val="23"/>
        <w:rPr>
          <w:ins w:id="1793" w:author="小峰" w:date="2024-05-11T19:21:00Z"/>
          <w:rFonts w:hint="default"/>
        </w:rPr>
      </w:pPr>
      <w:ins w:id="1794" w:author="小峰" w:date="2024-05-11T19:21:00Z">
        <w:r>
          <w:rPr/>
          <w:t>表3.</w:t>
        </w:r>
      </w:ins>
      <w:ins w:id="1795" w:author="小峰" w:date="2024-05-11T19:22:00Z">
        <w:r>
          <w:rPr/>
          <w:t>6</w:t>
        </w:r>
      </w:ins>
      <w:ins w:id="1796" w:author="小峰" w:date="2024-05-11T19:21:00Z">
        <w:r>
          <w:rPr/>
          <w:t xml:space="preserve">  </w:t>
        </w:r>
      </w:ins>
      <w:ins w:id="1797" w:author="小峰" w:date="2024-05-11T19:22:00Z">
        <w:r>
          <w:rPr/>
          <w:t>DS18B20</w:t>
        </w:r>
      </w:ins>
      <w:ins w:id="1798" w:author="小峰" w:date="2024-05-11T19:21:00Z">
        <w:r>
          <w:rPr/>
          <w:t>传感器电路连接</w:t>
        </w:r>
      </w:ins>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1799" w:author="小峰" w:date="2024-05-13T09:47:00Z">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928"/>
        <w:gridCol w:w="1928"/>
        <w:gridCol w:w="1928"/>
        <w:gridCol w:w="1928"/>
        <w:gridCol w:w="1928"/>
        <w:tblGridChange w:id="1800">
          <w:tblGrid>
            <w:gridCol w:w="1928"/>
            <w:gridCol w:w="1928"/>
            <w:gridCol w:w="1928"/>
            <w:gridCol w:w="1928"/>
            <w:gridCol w:w="1928"/>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802" w:author="小峰" w:date="2024-05-13T09:47: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ins w:id="1801" w:author="小峰" w:date="2024-05-11T19:21:00Z"/>
          <w:trPrChange w:id="1802" w:author="小峰" w:date="2024-05-13T09:47:00Z">
            <w:trPr>
              <w:trHeight w:val="510" w:hRule="atLeast"/>
            </w:trPr>
          </w:trPrChange>
        </w:trPr>
        <w:tc>
          <w:tcPr>
            <w:tcW w:w="1928" w:type="dxa"/>
            <w:tcBorders>
              <w:top w:val="single" w:color="000000" w:sz="12" w:space="0"/>
              <w:left w:val="nil"/>
              <w:bottom w:val="single" w:color="000000" w:sz="4" w:space="0"/>
              <w:right w:val="nil"/>
            </w:tcBorders>
            <w:shd w:val="clear" w:color="auto" w:fill="FFFFFF"/>
            <w:vAlign w:val="center"/>
            <w:tcPrChange w:id="1803"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1804" w:author="小峰" w:date="2024-05-11T19:21:00Z"/>
                <w:rFonts w:ascii="宋体" w:hAnsi="宋体" w:cs="宋体"/>
                <w:color w:val="000000"/>
                <w:sz w:val="21"/>
                <w:szCs w:val="21"/>
              </w:rPr>
            </w:pPr>
            <w:ins w:id="1805" w:author="小峰" w:date="2024-05-11T19:21:00Z">
              <w:r>
                <w:rPr>
                  <w:rFonts w:hint="eastAsia" w:ascii="宋体" w:hAnsi="宋体" w:cs="宋体"/>
                  <w:color w:val="000000"/>
                  <w:sz w:val="21"/>
                  <w:szCs w:val="21"/>
                  <w:lang w:bidi="ar"/>
                </w:rPr>
                <w:t>硬件名称</w:t>
              </w:r>
            </w:ins>
          </w:p>
        </w:tc>
        <w:tc>
          <w:tcPr>
            <w:tcW w:w="1928" w:type="dxa"/>
            <w:tcBorders>
              <w:top w:val="single" w:color="000000" w:sz="12" w:space="0"/>
              <w:left w:val="nil"/>
              <w:bottom w:val="single" w:color="000000" w:sz="4" w:space="0"/>
              <w:right w:val="nil"/>
            </w:tcBorders>
            <w:shd w:val="clear" w:color="auto" w:fill="FFFFFF"/>
            <w:vAlign w:val="center"/>
            <w:tcPrChange w:id="1806"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1807" w:author="小峰" w:date="2024-05-11T19:21:00Z"/>
                <w:rFonts w:ascii="宋体" w:hAnsi="宋体" w:cs="宋体"/>
                <w:color w:val="000000"/>
                <w:sz w:val="21"/>
                <w:szCs w:val="21"/>
              </w:rPr>
            </w:pPr>
            <w:ins w:id="1808" w:author="小峰" w:date="2024-05-11T19:21:00Z">
              <w:r>
                <w:rPr>
                  <w:rFonts w:hint="eastAsia" w:ascii="宋体" w:hAnsi="宋体" w:cs="宋体"/>
                  <w:color w:val="000000"/>
                  <w:sz w:val="21"/>
                  <w:szCs w:val="21"/>
                </w:rPr>
                <w:t>引脚</w:t>
              </w:r>
            </w:ins>
          </w:p>
        </w:tc>
        <w:tc>
          <w:tcPr>
            <w:tcW w:w="1928" w:type="dxa"/>
            <w:tcBorders>
              <w:top w:val="single" w:color="000000" w:sz="12" w:space="0"/>
              <w:left w:val="nil"/>
              <w:bottom w:val="single" w:color="000000" w:sz="4" w:space="0"/>
              <w:right w:val="nil"/>
            </w:tcBorders>
            <w:shd w:val="clear" w:color="auto" w:fill="FFFFFF"/>
            <w:vAlign w:val="center"/>
            <w:tcPrChange w:id="1809"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1810" w:author="小峰" w:date="2024-05-11T19:21:00Z"/>
                <w:rFonts w:ascii="宋体" w:hAnsi="宋体" w:cs="宋体"/>
                <w:color w:val="000000"/>
                <w:sz w:val="21"/>
                <w:szCs w:val="21"/>
              </w:rPr>
            </w:pPr>
            <w:ins w:id="1811" w:author="小峰" w:date="2024-05-11T19:21:00Z">
              <w:r>
                <w:rPr>
                  <w:rFonts w:hint="eastAsia" w:ascii="宋体" w:hAnsi="宋体" w:cs="宋体"/>
                  <w:color w:val="000000"/>
                  <w:sz w:val="21"/>
                  <w:szCs w:val="21"/>
                </w:rPr>
                <w:t>连接</w:t>
              </w:r>
            </w:ins>
          </w:p>
        </w:tc>
        <w:tc>
          <w:tcPr>
            <w:tcW w:w="1928" w:type="dxa"/>
            <w:tcBorders>
              <w:top w:val="single" w:color="000000" w:sz="12" w:space="0"/>
              <w:left w:val="nil"/>
              <w:bottom w:val="single" w:color="000000" w:sz="4" w:space="0"/>
              <w:right w:val="nil"/>
            </w:tcBorders>
            <w:shd w:val="clear" w:color="auto" w:fill="FFFFFF"/>
            <w:vAlign w:val="center"/>
            <w:tcPrChange w:id="1812"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1813" w:author="小峰" w:date="2024-05-11T19:21:00Z"/>
                <w:rFonts w:ascii="宋体" w:hAnsi="宋体" w:cs="宋体"/>
                <w:color w:val="000000"/>
                <w:sz w:val="21"/>
                <w:szCs w:val="21"/>
              </w:rPr>
            </w:pPr>
            <w:ins w:id="1814" w:author="小峰" w:date="2024-05-11T19:21:00Z">
              <w:r>
                <w:rPr>
                  <w:rFonts w:hint="eastAsia" w:ascii="宋体" w:hAnsi="宋体" w:cs="宋体"/>
                  <w:color w:val="000000"/>
                  <w:sz w:val="21"/>
                  <w:szCs w:val="21"/>
                </w:rPr>
                <w:t>开发板引脚</w:t>
              </w:r>
            </w:ins>
          </w:p>
        </w:tc>
        <w:tc>
          <w:tcPr>
            <w:tcW w:w="1928" w:type="dxa"/>
            <w:tcBorders>
              <w:top w:val="single" w:color="000000" w:sz="12" w:space="0"/>
              <w:left w:val="nil"/>
              <w:bottom w:val="single" w:color="000000" w:sz="4" w:space="0"/>
              <w:right w:val="nil"/>
            </w:tcBorders>
            <w:shd w:val="clear" w:color="auto" w:fill="FFFFFF"/>
            <w:vAlign w:val="center"/>
            <w:tcPrChange w:id="1815"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1816" w:author="小峰" w:date="2024-05-11T19:21:00Z"/>
                <w:rFonts w:ascii="宋体" w:hAnsi="宋体" w:cs="宋体"/>
                <w:color w:val="000000"/>
                <w:sz w:val="21"/>
                <w:szCs w:val="21"/>
              </w:rPr>
            </w:pPr>
            <w:ins w:id="1817" w:author="小峰" w:date="2024-05-11T19:21:00Z">
              <w:r>
                <w:rPr>
                  <w:rFonts w:hint="eastAsia" w:ascii="宋体" w:hAnsi="宋体" w:cs="宋体"/>
                  <w:color w:val="000000"/>
                  <w:sz w:val="21"/>
                  <w:szCs w:val="21"/>
                </w:rPr>
                <w:t>描述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818" w:author="小峰" w:date="2024-05-11T19:21:00Z"/>
        </w:trPr>
        <w:tc>
          <w:tcPr>
            <w:tcW w:w="1928" w:type="dxa"/>
            <w:vMerge w:val="restart"/>
            <w:tcBorders>
              <w:top w:val="single" w:color="000000" w:sz="4" w:space="0"/>
              <w:left w:val="nil"/>
              <w:bottom w:val="nil"/>
              <w:right w:val="nil"/>
            </w:tcBorders>
            <w:shd w:val="clear" w:color="auto" w:fill="FFFFFF"/>
            <w:vAlign w:val="center"/>
          </w:tcPr>
          <w:p>
            <w:pPr>
              <w:jc w:val="center"/>
              <w:rPr>
                <w:ins w:id="1819" w:author="小峰" w:date="2024-05-11T19:21:00Z"/>
                <w:rFonts w:ascii="宋体" w:hAnsi="宋体" w:cs="宋体"/>
                <w:color w:val="000000"/>
                <w:sz w:val="21"/>
                <w:szCs w:val="21"/>
              </w:rPr>
            </w:pPr>
            <w:ins w:id="1820" w:author="小峰" w:date="2024-05-11T19:22:00Z">
              <w:r>
                <w:rPr>
                  <w:rFonts w:hint="eastAsia" w:ascii="宋体" w:hAnsi="宋体" w:cs="宋体"/>
                  <w:color w:val="000000"/>
                  <w:sz w:val="21"/>
                  <w:szCs w:val="21"/>
                </w:rPr>
                <w:t>DS18B20</w:t>
              </w:r>
            </w:ins>
          </w:p>
        </w:tc>
        <w:tc>
          <w:tcPr>
            <w:tcW w:w="1928" w:type="dxa"/>
            <w:tcBorders>
              <w:top w:val="single" w:color="000000" w:sz="4" w:space="0"/>
              <w:left w:val="nil"/>
              <w:bottom w:val="nil"/>
              <w:right w:val="nil"/>
            </w:tcBorders>
            <w:shd w:val="clear" w:color="auto" w:fill="FFFFFF"/>
            <w:vAlign w:val="center"/>
          </w:tcPr>
          <w:p>
            <w:pPr>
              <w:jc w:val="center"/>
              <w:rPr>
                <w:ins w:id="1821" w:author="小峰" w:date="2024-05-11T19:21:00Z"/>
                <w:rFonts w:ascii="宋体" w:hAnsi="宋体" w:cs="宋体"/>
                <w:color w:val="000000"/>
                <w:sz w:val="21"/>
                <w:szCs w:val="21"/>
              </w:rPr>
            </w:pPr>
            <w:ins w:id="1822" w:author="小峰" w:date="2024-05-11T19:21: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jc w:val="center"/>
              <w:rPr>
                <w:ins w:id="1823" w:author="小峰" w:date="2024-05-11T19:21:00Z"/>
                <w:rFonts w:ascii="宋体" w:hAnsi="宋体" w:cs="宋体"/>
                <w:color w:val="000000"/>
                <w:sz w:val="21"/>
                <w:szCs w:val="21"/>
              </w:rPr>
            </w:pPr>
            <w:ins w:id="1824" w:author="小峰" w:date="2024-05-11T19:21:00Z">
              <w:r>
                <w:rPr>
                  <w:rFonts w:hint="eastAsia" w:ascii="宋体" w:hAnsi="宋体" w:cs="宋体"/>
                  <w:color w:val="000000"/>
                  <w:sz w:val="21"/>
                  <w:szCs w:val="21"/>
                </w:rPr>
                <mc:AlternateContent>
                  <mc:Choice Requires="wps">
                    <w:drawing>
                      <wp:inline distT="0" distB="0" distL="0" distR="0">
                        <wp:extent cx="819150" cy="635"/>
                        <wp:effectExtent l="12700" t="80010" r="25400" b="81280"/>
                        <wp:docPr id="1135705905" name="自选图形 10"/>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0"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q1/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single" w:color="000000" w:sz="4" w:space="0"/>
              <w:left w:val="nil"/>
              <w:bottom w:val="nil"/>
              <w:right w:val="nil"/>
            </w:tcBorders>
            <w:shd w:val="clear" w:color="auto" w:fill="FFFFFF"/>
            <w:vAlign w:val="center"/>
          </w:tcPr>
          <w:p>
            <w:pPr>
              <w:jc w:val="center"/>
              <w:rPr>
                <w:ins w:id="1826" w:author="小峰" w:date="2024-05-11T19:21:00Z"/>
                <w:rFonts w:ascii="宋体" w:hAnsi="宋体" w:cs="宋体"/>
                <w:color w:val="000000"/>
                <w:sz w:val="21"/>
                <w:szCs w:val="21"/>
              </w:rPr>
            </w:pPr>
            <w:ins w:id="1827" w:author="小峰" w:date="2024-05-11T19:21: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jc w:val="center"/>
              <w:rPr>
                <w:ins w:id="1828" w:author="小峰" w:date="2024-05-11T19:21:00Z"/>
                <w:rFonts w:ascii="宋体" w:hAnsi="宋体" w:cs="宋体"/>
                <w:color w:val="000000"/>
                <w:sz w:val="21"/>
                <w:szCs w:val="21"/>
              </w:rPr>
            </w:pPr>
            <w:ins w:id="1829" w:author="小峰" w:date="2024-05-11T19:21:00Z">
              <w:r>
                <w:rPr>
                  <w:rFonts w:hint="eastAsia" w:ascii="宋体" w:hAnsi="宋体" w:cs="宋体"/>
                  <w:color w:val="000000"/>
                  <w:sz w:val="21"/>
                  <w:szCs w:val="21"/>
                </w:rPr>
                <w:t>电源</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1830" w:author="小峰" w:date="2024-05-11T19:21:00Z"/>
        </w:trPr>
        <w:tc>
          <w:tcPr>
            <w:tcW w:w="1928" w:type="dxa"/>
            <w:vMerge w:val="continue"/>
            <w:tcBorders>
              <w:top w:val="nil"/>
              <w:left w:val="nil"/>
              <w:bottom w:val="nil"/>
              <w:right w:val="nil"/>
            </w:tcBorders>
            <w:shd w:val="clear" w:color="auto" w:fill="FFFFFF"/>
            <w:vAlign w:val="center"/>
          </w:tcPr>
          <w:p>
            <w:pPr>
              <w:jc w:val="center"/>
              <w:rPr>
                <w:ins w:id="1831" w:author="小峰" w:date="2024-05-11T19:21: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ins w:id="1832" w:author="小峰" w:date="2024-05-11T19:21:00Z"/>
                <w:rFonts w:ascii="宋体" w:hAnsi="宋体" w:cs="宋体"/>
                <w:color w:val="000000"/>
                <w:sz w:val="21"/>
                <w:szCs w:val="21"/>
              </w:rPr>
            </w:pPr>
            <w:ins w:id="1833" w:author="小峰" w:date="2024-05-11T19:21: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jc w:val="center"/>
              <w:rPr>
                <w:ins w:id="1834" w:author="小峰" w:date="2024-05-11T19:21:00Z"/>
                <w:rFonts w:ascii="宋体" w:hAnsi="宋体" w:cs="宋体"/>
                <w:color w:val="000000"/>
                <w:sz w:val="21"/>
                <w:szCs w:val="21"/>
              </w:rPr>
            </w:pPr>
            <w:ins w:id="1835" w:author="小峰" w:date="2024-05-11T19:21:00Z">
              <w:r>
                <w:rPr>
                  <w:rFonts w:hint="eastAsia" w:ascii="宋体" w:hAnsi="宋体" w:cs="宋体"/>
                  <w:color w:val="000000"/>
                  <w:sz w:val="21"/>
                  <w:szCs w:val="21"/>
                </w:rPr>
                <mc:AlternateContent>
                  <mc:Choice Requires="wps">
                    <w:drawing>
                      <wp:inline distT="0" distB="0" distL="0" distR="0">
                        <wp:extent cx="819150" cy="635"/>
                        <wp:effectExtent l="12700" t="80010" r="25400" b="81280"/>
                        <wp:docPr id="741990718" name="自选图形 11"/>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1"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NQT3OAYAgAAAAQ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jc w:val="center"/>
              <w:rPr>
                <w:ins w:id="1837" w:author="小峰" w:date="2024-05-11T19:21:00Z"/>
                <w:rFonts w:ascii="宋体" w:hAnsi="宋体" w:cs="宋体"/>
                <w:color w:val="000000"/>
                <w:sz w:val="21"/>
                <w:szCs w:val="21"/>
              </w:rPr>
            </w:pPr>
            <w:ins w:id="1838" w:author="小峰" w:date="2024-05-11T19:21: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jc w:val="center"/>
              <w:rPr>
                <w:ins w:id="1839" w:author="小峰" w:date="2024-05-11T19:21:00Z"/>
                <w:rFonts w:ascii="宋体" w:hAnsi="宋体" w:cs="宋体"/>
                <w:color w:val="000000"/>
                <w:sz w:val="21"/>
                <w:szCs w:val="21"/>
              </w:rPr>
            </w:pPr>
            <w:ins w:id="1840" w:author="小峰" w:date="2024-05-11T19:21:00Z">
              <w:r>
                <w:rPr>
                  <w:rFonts w:hint="eastAsia" w:ascii="宋体" w:hAnsi="宋体" w:cs="宋体"/>
                  <w:color w:val="000000"/>
                  <w:sz w:val="21"/>
                  <w:szCs w:val="21"/>
                </w:rPr>
                <w:t>接地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842" w:author="小峰" w:date="2024-05-13T09:47: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ins w:id="1841" w:author="小峰" w:date="2024-05-11T19:21:00Z"/>
          <w:trPrChange w:id="1842" w:author="小峰" w:date="2024-05-13T09:47:00Z">
            <w:trPr>
              <w:trHeight w:val="510" w:hRule="atLeast"/>
            </w:trPr>
          </w:trPrChange>
        </w:trPr>
        <w:tc>
          <w:tcPr>
            <w:tcW w:w="1928" w:type="dxa"/>
            <w:vMerge w:val="continue"/>
            <w:tcBorders>
              <w:top w:val="nil"/>
              <w:left w:val="nil"/>
              <w:bottom w:val="single" w:color="000000" w:sz="12" w:space="0"/>
              <w:right w:val="nil"/>
            </w:tcBorders>
            <w:shd w:val="clear" w:color="auto" w:fill="FFFFFF"/>
            <w:vAlign w:val="center"/>
            <w:tcPrChange w:id="1843" w:author="小峰" w:date="2024-05-13T09:47:00Z">
              <w:tcPr>
                <w:tcW w:w="1928" w:type="dxa"/>
                <w:vMerge w:val="continue"/>
                <w:tcBorders>
                  <w:top w:val="nil"/>
                  <w:left w:val="nil"/>
                  <w:bottom w:val="nil"/>
                  <w:right w:val="nil"/>
                </w:tcBorders>
                <w:shd w:val="clear" w:color="auto" w:fill="FFFFFF"/>
                <w:vAlign w:val="center"/>
              </w:tcPr>
            </w:tcPrChange>
          </w:tcPr>
          <w:p>
            <w:pPr>
              <w:jc w:val="center"/>
              <w:rPr>
                <w:ins w:id="1844" w:author="小峰" w:date="2024-05-11T19:21:00Z"/>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Change w:id="1845" w:author="小峰" w:date="2024-05-13T09:47:00Z">
              <w:tcPr>
                <w:tcW w:w="1928" w:type="dxa"/>
                <w:tcBorders>
                  <w:top w:val="nil"/>
                  <w:left w:val="nil"/>
                  <w:bottom w:val="nil"/>
                  <w:right w:val="nil"/>
                </w:tcBorders>
                <w:shd w:val="clear" w:color="auto" w:fill="FFFFFF"/>
                <w:vAlign w:val="center"/>
              </w:tcPr>
            </w:tcPrChange>
          </w:tcPr>
          <w:p>
            <w:pPr>
              <w:jc w:val="center"/>
              <w:rPr>
                <w:ins w:id="1846" w:author="小峰" w:date="2024-05-11T19:21:00Z"/>
                <w:rFonts w:ascii="宋体" w:hAnsi="宋体" w:cs="宋体"/>
                <w:color w:val="000000"/>
                <w:sz w:val="21"/>
                <w:szCs w:val="21"/>
              </w:rPr>
            </w:pPr>
            <w:ins w:id="1847" w:author="小峰" w:date="2024-05-11T19:22:00Z">
              <w:r>
                <w:rPr>
                  <w:rFonts w:hint="eastAsia" w:ascii="宋体" w:hAnsi="宋体" w:cs="宋体"/>
                  <w:color w:val="000000"/>
                  <w:sz w:val="21"/>
                  <w:szCs w:val="21"/>
                </w:rPr>
                <w:t>DQ</w:t>
              </w:r>
            </w:ins>
          </w:p>
        </w:tc>
        <w:tc>
          <w:tcPr>
            <w:tcW w:w="1928" w:type="dxa"/>
            <w:tcBorders>
              <w:top w:val="nil"/>
              <w:left w:val="nil"/>
              <w:bottom w:val="single" w:color="000000" w:sz="12" w:space="0"/>
              <w:right w:val="nil"/>
            </w:tcBorders>
            <w:shd w:val="clear" w:color="auto" w:fill="FFFFFF"/>
            <w:vAlign w:val="center"/>
            <w:tcPrChange w:id="1848" w:author="小峰" w:date="2024-05-13T09:47:00Z">
              <w:tcPr>
                <w:tcW w:w="1928" w:type="dxa"/>
                <w:tcBorders>
                  <w:top w:val="nil"/>
                  <w:left w:val="nil"/>
                  <w:bottom w:val="nil"/>
                  <w:right w:val="nil"/>
                </w:tcBorders>
                <w:shd w:val="clear" w:color="auto" w:fill="FFFFFF"/>
                <w:vAlign w:val="center"/>
              </w:tcPr>
            </w:tcPrChange>
          </w:tcPr>
          <w:p>
            <w:pPr>
              <w:jc w:val="center"/>
              <w:rPr>
                <w:ins w:id="1849" w:author="小峰" w:date="2024-05-11T19:21:00Z"/>
                <w:rFonts w:ascii="宋体" w:hAnsi="宋体" w:cs="宋体"/>
                <w:color w:val="000000"/>
                <w:sz w:val="21"/>
                <w:szCs w:val="21"/>
              </w:rPr>
            </w:pPr>
            <w:ins w:id="1850" w:author="小峰" w:date="2024-05-11T19:21:00Z">
              <w:r>
                <w:rPr>
                  <w:rFonts w:hint="eastAsia" w:ascii="宋体" w:hAnsi="宋体" w:cs="宋体"/>
                  <w:color w:val="000000"/>
                  <w:sz w:val="21"/>
                  <w:szCs w:val="21"/>
                </w:rPr>
                <mc:AlternateContent>
                  <mc:Choice Requires="wps">
                    <w:drawing>
                      <wp:inline distT="0" distB="0" distL="0" distR="0">
                        <wp:extent cx="819150" cy="635"/>
                        <wp:effectExtent l="12700" t="80010" r="25400" b="81280"/>
                        <wp:docPr id="238762833" name="自选图形 1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g/d/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single" w:color="000000" w:sz="12" w:space="0"/>
              <w:right w:val="nil"/>
            </w:tcBorders>
            <w:shd w:val="clear" w:color="auto" w:fill="FFFFFF"/>
            <w:vAlign w:val="center"/>
            <w:tcPrChange w:id="1852" w:author="小峰" w:date="2024-05-13T09:47:00Z">
              <w:tcPr>
                <w:tcW w:w="1928" w:type="dxa"/>
                <w:tcBorders>
                  <w:top w:val="nil"/>
                  <w:left w:val="nil"/>
                  <w:bottom w:val="nil"/>
                  <w:right w:val="nil"/>
                </w:tcBorders>
                <w:shd w:val="clear" w:color="auto" w:fill="FFFFFF"/>
                <w:vAlign w:val="center"/>
              </w:tcPr>
            </w:tcPrChange>
          </w:tcPr>
          <w:p>
            <w:pPr>
              <w:jc w:val="center"/>
              <w:rPr>
                <w:ins w:id="1853" w:author="小峰" w:date="2024-05-11T19:21:00Z"/>
                <w:rFonts w:ascii="宋体" w:hAnsi="宋体" w:cs="宋体"/>
                <w:color w:val="000000"/>
                <w:sz w:val="21"/>
                <w:szCs w:val="21"/>
              </w:rPr>
            </w:pPr>
            <w:ins w:id="1854" w:author="小峰" w:date="2024-05-11T19:21:00Z">
              <w:r>
                <w:rPr>
                  <w:rFonts w:hint="eastAsia" w:ascii="宋体" w:hAnsi="宋体" w:cs="宋体"/>
                  <w:color w:val="000000"/>
                  <w:sz w:val="21"/>
                  <w:szCs w:val="21"/>
                </w:rPr>
                <w:t>P</w:t>
              </w:r>
            </w:ins>
            <w:ins w:id="1855" w:author="小峰" w:date="2024-05-11T19:23:00Z">
              <w:r>
                <w:rPr>
                  <w:rFonts w:hint="eastAsia" w:ascii="宋体" w:hAnsi="宋体" w:cs="宋体"/>
                  <w:color w:val="000000"/>
                  <w:sz w:val="21"/>
                  <w:szCs w:val="21"/>
                </w:rPr>
                <w:t>B0</w:t>
              </w:r>
            </w:ins>
          </w:p>
        </w:tc>
        <w:tc>
          <w:tcPr>
            <w:tcW w:w="1928" w:type="dxa"/>
            <w:tcBorders>
              <w:top w:val="nil"/>
              <w:left w:val="nil"/>
              <w:bottom w:val="single" w:color="000000" w:sz="12" w:space="0"/>
              <w:right w:val="nil"/>
            </w:tcBorders>
            <w:shd w:val="clear" w:color="auto" w:fill="FFFFFF"/>
            <w:vAlign w:val="center"/>
            <w:tcPrChange w:id="1856" w:author="小峰" w:date="2024-05-13T09:47:00Z">
              <w:tcPr>
                <w:tcW w:w="1928" w:type="dxa"/>
                <w:tcBorders>
                  <w:top w:val="nil"/>
                  <w:left w:val="nil"/>
                  <w:bottom w:val="nil"/>
                  <w:right w:val="nil"/>
                </w:tcBorders>
                <w:shd w:val="clear" w:color="auto" w:fill="FFFFFF"/>
                <w:vAlign w:val="center"/>
              </w:tcPr>
            </w:tcPrChange>
          </w:tcPr>
          <w:p>
            <w:pPr>
              <w:jc w:val="center"/>
              <w:rPr>
                <w:ins w:id="1857" w:author="小峰" w:date="2024-05-11T19:21:00Z"/>
                <w:rFonts w:ascii="宋体" w:hAnsi="宋体" w:cs="宋体"/>
                <w:color w:val="000000"/>
                <w:sz w:val="21"/>
                <w:szCs w:val="21"/>
              </w:rPr>
            </w:pPr>
            <w:ins w:id="1858" w:author="小峰" w:date="2024-05-11T19:23:00Z">
              <w:r>
                <w:rPr>
                  <w:rFonts w:hint="eastAsia" w:ascii="宋体" w:hAnsi="宋体" w:cs="宋体"/>
                  <w:color w:val="000000"/>
                  <w:sz w:val="21"/>
                  <w:szCs w:val="21"/>
                </w:rPr>
                <w:t>数据线</w:t>
              </w:r>
            </w:ins>
          </w:p>
        </w:tc>
      </w:tr>
    </w:tbl>
    <w:p>
      <w:pPr>
        <w:rPr>
          <w:ins w:id="1859" w:author="小峰" w:date="2024-05-11T19:22:00Z"/>
        </w:rPr>
      </w:pPr>
    </w:p>
    <w:p/>
    <w:p>
      <w:pPr>
        <w:pStyle w:val="3"/>
        <w:spacing w:before="120"/>
      </w:pPr>
      <w:bookmarkStart w:id="144" w:name="_Toc15861"/>
      <w:bookmarkStart w:id="145" w:name="_Toc12931"/>
      <w:r>
        <w:t>3.7蓝牙串口模块</w:t>
      </w:r>
      <w:bookmarkEnd w:id="144"/>
      <w:bookmarkEnd w:id="145"/>
    </w:p>
    <w:p>
      <w:pPr>
        <w:pStyle w:val="4"/>
        <w:spacing w:before="120"/>
        <w:rPr>
          <w:ins w:id="1861" w:author="小峰" w:date="2024-05-11T19:26:00Z"/>
        </w:rPr>
        <w:pPrChange w:id="1860" w:author="小峰" w:date="2024-05-11T19:26:00Z">
          <w:pPr/>
        </w:pPrChange>
      </w:pPr>
      <w:ins w:id="1862" w:author="小峰" w:date="2024-05-11T19:24:00Z">
        <w:bookmarkStart w:id="146" w:name="_Toc10132"/>
        <w:bookmarkStart w:id="147" w:name="_Toc9527"/>
        <w:r>
          <w:rPr>
            <w:rFonts w:hint="eastAsia"/>
          </w:rPr>
          <w:t>3.7.1</w:t>
        </w:r>
      </w:ins>
      <w:ins w:id="1863" w:author="小峰" w:date="2024-05-11T19:26:00Z">
        <w:r>
          <w:rPr>
            <w:rFonts w:hint="eastAsia"/>
          </w:rPr>
          <w:t>JDY-31模块</w:t>
        </w:r>
        <w:bookmarkEnd w:id="146"/>
        <w:bookmarkEnd w:id="147"/>
      </w:ins>
    </w:p>
    <w:p>
      <w:pPr>
        <w:rPr>
          <w:ins w:id="1864" w:author="小峰" w:date="2024-05-11T19:33:00Z"/>
        </w:rPr>
      </w:pPr>
      <w:ins w:id="1865" w:author="小峰" w:date="2024-05-11T19:27:00Z">
        <w:r>
          <w:rPr>
            <w:rFonts w:hint="eastAsia"/>
          </w:rPr>
          <w:tab/>
        </w:r>
      </w:ins>
      <w:ins w:id="1866" w:author="小峰" w:date="2024-05-11T19:27:00Z">
        <w:r>
          <w:rPr>
            <w:rFonts w:hint="eastAsia"/>
          </w:rPr>
          <w:t>在硬件系统中，微控制器需要将处理完成的信息传递至上位机进行显示。串口，是主控中心最常用于数据传输的接口，主要通过有线或无线两种方式进行信</w:t>
        </w:r>
      </w:ins>
      <w:ins w:id="1867" w:author="小峰" w:date="2024-05-11T19:28:00Z">
        <w:r>
          <w:rPr>
            <w:rFonts w:hint="eastAsia"/>
          </w:rPr>
          <w:t>息传递。 有线传输一般选择电脑端为上位机，通过串口监视器读出数据。无线传输一般使用蓝牙模块进行通信。</w:t>
        </w:r>
      </w:ins>
    </w:p>
    <w:p>
      <w:pPr>
        <w:rPr>
          <w:ins w:id="1868" w:author="小峰" w:date="2024-05-11T19:33:00Z"/>
        </w:rPr>
      </w:pPr>
    </w:p>
    <w:p>
      <w:pPr>
        <w:tabs>
          <w:tab w:val="left" w:pos="377"/>
        </w:tabs>
        <w:jc w:val="center"/>
        <w:rPr>
          <w:ins w:id="1870" w:author="小峰" w:date="2024-05-11T19:33:00Z"/>
        </w:rPr>
        <w:pPrChange w:id="1869" w:author="小峰" w:date="2024-05-11T19:33:00Z">
          <w:pPr/>
        </w:pPrChange>
      </w:pPr>
      <w:ins w:id="1871" w:author="小峰" w:date="2024-05-11T19:33:00Z">
        <w:r>
          <w:rPr/>
          <w:drawing>
            <wp:inline distT="0" distB="0" distL="0" distR="0">
              <wp:extent cx="2263140" cy="2194560"/>
              <wp:effectExtent l="0" t="0" r="0" b="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263140" cy="2194560"/>
                      </a:xfrm>
                      <a:prstGeom prst="rect">
                        <a:avLst/>
                      </a:prstGeom>
                      <a:noFill/>
                      <a:ln>
                        <a:noFill/>
                      </a:ln>
                      <a:effectLst/>
                    </pic:spPr>
                  </pic:pic>
                </a:graphicData>
              </a:graphic>
            </wp:inline>
          </w:drawing>
        </w:r>
      </w:ins>
    </w:p>
    <w:p>
      <w:pPr>
        <w:pStyle w:val="22"/>
        <w:rPr>
          <w:ins w:id="1874" w:author="小峰" w:date="2024-05-11T19:33:00Z"/>
        </w:rPr>
        <w:pPrChange w:id="1873" w:author="小峰" w:date="2024-05-11T20:02:00Z">
          <w:pPr/>
        </w:pPrChange>
      </w:pPr>
      <w:ins w:id="1875" w:author="小峰" w:date="2024-05-11T19:33:00Z">
        <w:r>
          <w:rPr>
            <w:rFonts w:hint="eastAsia"/>
          </w:rPr>
          <w:t>图3.13  JDY-31实物图</w:t>
        </w:r>
      </w:ins>
    </w:p>
    <w:p>
      <w:pPr>
        <w:rPr>
          <w:ins w:id="1876" w:author="小峰" w:date="2024-05-11T19:42:00Z"/>
        </w:rPr>
      </w:pPr>
      <w:ins w:id="1877" w:author="小峰" w:date="2024-05-11T19:42:00Z">
        <w:r>
          <w:rPr>
            <w:rFonts w:hint="eastAsia"/>
          </w:rPr>
          <w:tab/>
        </w:r>
      </w:ins>
    </w:p>
    <w:p>
      <w:pPr>
        <w:rPr>
          <w:ins w:id="1878" w:author="小峰" w:date="2024-05-11T19:42:00Z"/>
        </w:rPr>
      </w:pPr>
      <w:ins w:id="1879" w:author="小峰" w:date="2024-05-11T19:43:00Z">
        <w:r>
          <w:rPr>
            <w:rFonts w:hint="eastAsia"/>
          </w:rPr>
          <w:tab/>
        </w:r>
      </w:ins>
      <w:ins w:id="1880" w:author="小峰" w:date="2024-05-11T19:42:00Z">
        <w:r>
          <w:rPr>
            <w:rFonts w:hint="eastAsia"/>
          </w:rPr>
          <w:t>JDY-31蓝牙模块的原理主要基于蓝牙技术和串口通信协议，实现设备之间的无线数据传输。JDY-31模块在上电后会进行初始化操作，为后续的蓝牙通信做好准备。当蓝牙功能开启后，模块会定期向周围的设备发送蓝牙广播包，以告知其他设备自身的存在。与此同时，支持蓝牙功能的设备（如智能手机、平板电脑、PC等）在处于搜索模式时，能够扫描到JDY-31模块发送的广播包，从而获取模块的相关信息。一旦这些设备发现JDY-31模块并决定与其建立连接，它们会发起连接请求。JDY-31模块在接收到连接请求后，会接受请求并与请求设备建立蓝牙连接。此时，基于蓝牙的串口通信协议（Serial Port Profile，简称SPP），JDY-31模块与连接设备之间可以建立串口连接，实现双向的数据传输。这种数据传输方式使得JDY-31模块能够与其他微控制器或外部设备进行交互，从而实现各种应用。</w:t>
        </w:r>
      </w:ins>
    </w:p>
    <w:p>
      <w:pPr>
        <w:rPr>
          <w:ins w:id="1881" w:author="小峰" w:date="2024-05-13T09:37:00Z"/>
        </w:rPr>
      </w:pPr>
      <w:ins w:id="1882" w:author="小峰" w:date="2024-05-11T19:43:00Z">
        <w:r>
          <w:rPr>
            <w:rFonts w:hint="eastAsia"/>
          </w:rPr>
          <w:tab/>
        </w:r>
      </w:ins>
      <w:ins w:id="1883" w:author="小峰" w:date="2024-05-11T19:42:00Z">
        <w:r>
          <w:rPr>
            <w:rFonts w:hint="eastAsia"/>
          </w:rPr>
          <w:t>JDY-31模块还支持用户通过AT命令修改设备名、波特率等指令，使得使用更加灵活方便。</w:t>
        </w:r>
      </w:ins>
      <w:ins w:id="1884" w:author="小峰" w:date="2024-05-13T09:45:00Z">
        <w:r>
          <w:rPr>
            <w:rFonts w:hint="eastAsia"/>
          </w:rPr>
          <w:t>J</w:t>
        </w:r>
      </w:ins>
      <w:ins w:id="1885" w:author="小峰" w:date="2024-05-13T09:46:00Z">
        <w:r>
          <w:rPr>
            <w:rFonts w:hint="eastAsia"/>
          </w:rPr>
          <w:t>DY-31模块串口发生AT指令需要加上\r\n。</w:t>
        </w:r>
      </w:ins>
    </w:p>
    <w:p>
      <w:pPr>
        <w:rPr>
          <w:ins w:id="1886" w:author="小峰" w:date="2024-05-13T09:37:00Z"/>
        </w:rPr>
      </w:pPr>
    </w:p>
    <w:p>
      <w:pPr>
        <w:pStyle w:val="23"/>
        <w:rPr>
          <w:ins w:id="1888" w:author="小峰" w:date="2024-05-13T09:37:00Z"/>
        </w:rPr>
        <w:pPrChange w:id="1887" w:author="小峰" w:date="2024-05-13T09:47:00Z">
          <w:pPr/>
        </w:pPrChange>
      </w:pPr>
      <w:ins w:id="1889" w:author="小峰" w:date="2024-05-13T09:37:00Z">
        <w:r>
          <w:rPr/>
          <w:t>表3.</w:t>
        </w:r>
      </w:ins>
      <w:ins w:id="1890" w:author="小峰" w:date="2024-05-13T09:38:00Z">
        <w:r>
          <w:rPr/>
          <w:t>7串口AT指令集</w:t>
        </w:r>
      </w:ins>
    </w:p>
    <w:tbl>
      <w:tblPr>
        <w:tblStyle w:val="17"/>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1891" w:author="小峰" w:date="2024-05-13T11:01:00Z">
          <w:tblPr>
            <w:tblStyle w:val="17"/>
            <w:tblW w:w="77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082"/>
        <w:gridCol w:w="2158"/>
        <w:gridCol w:w="3591"/>
        <w:gridCol w:w="2338"/>
        <w:tblGridChange w:id="1892">
          <w:tblGrid>
            <w:gridCol w:w="1928"/>
            <w:gridCol w:w="1928"/>
            <w:gridCol w:w="1928"/>
            <w:gridCol w:w="1928"/>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894"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1893" w:author="小峰" w:date="2024-05-13T09:37:00Z"/>
          <w:trPrChange w:id="1894" w:author="小峰" w:date="2024-05-13T11:01:00Z">
            <w:trPr>
              <w:trHeight w:val="510" w:hRule="atLeast"/>
            </w:trPr>
          </w:trPrChange>
        </w:trPr>
        <w:tc>
          <w:tcPr>
            <w:tcW w:w="590" w:type="pct"/>
            <w:tcBorders>
              <w:top w:val="single" w:color="000000" w:sz="12" w:space="0"/>
              <w:left w:val="nil"/>
              <w:bottom w:val="single" w:color="000000" w:sz="4" w:space="0"/>
              <w:right w:val="nil"/>
            </w:tcBorders>
            <w:shd w:val="clear" w:color="auto" w:fill="FFFFFF"/>
            <w:vAlign w:val="center"/>
            <w:tcPrChange w:id="1895" w:author="小峰" w:date="2024-05-13T11:01: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1896" w:author="小峰" w:date="2024-05-13T09:37:00Z"/>
                <w:rFonts w:ascii="宋体" w:hAnsi="宋体" w:cs="宋体"/>
                <w:color w:val="000000"/>
                <w:sz w:val="21"/>
                <w:szCs w:val="21"/>
              </w:rPr>
            </w:pPr>
            <w:ins w:id="1897" w:author="小峰" w:date="2024-05-13T09:39:00Z">
              <w:r>
                <w:rPr>
                  <w:rFonts w:hint="eastAsia" w:ascii="宋体" w:hAnsi="宋体" w:cs="宋体"/>
                  <w:color w:val="000000"/>
                  <w:sz w:val="21"/>
                  <w:szCs w:val="21"/>
                </w:rPr>
                <w:t>序列</w:t>
              </w:r>
            </w:ins>
          </w:p>
        </w:tc>
        <w:tc>
          <w:tcPr>
            <w:tcW w:w="1176" w:type="pct"/>
            <w:tcBorders>
              <w:top w:val="single" w:color="000000" w:sz="12" w:space="0"/>
              <w:left w:val="nil"/>
              <w:bottom w:val="single" w:color="000000" w:sz="4" w:space="0"/>
              <w:right w:val="nil"/>
            </w:tcBorders>
            <w:shd w:val="clear" w:color="auto" w:fill="FFFFFF"/>
            <w:vAlign w:val="center"/>
            <w:tcPrChange w:id="1898" w:author="小峰" w:date="2024-05-13T11:01: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1899" w:author="小峰" w:date="2024-05-13T09:37:00Z"/>
                <w:rFonts w:ascii="宋体" w:hAnsi="宋体" w:cs="宋体"/>
                <w:color w:val="000000"/>
                <w:sz w:val="21"/>
                <w:szCs w:val="21"/>
              </w:rPr>
            </w:pPr>
            <w:ins w:id="1900" w:author="小峰" w:date="2024-05-13T09:39:00Z">
              <w:r>
                <w:rPr>
                  <w:rFonts w:hint="eastAsia" w:ascii="宋体" w:hAnsi="宋体" w:cs="宋体"/>
                  <w:color w:val="000000"/>
                  <w:sz w:val="21"/>
                  <w:szCs w:val="21"/>
                </w:rPr>
                <w:t>指令</w:t>
              </w:r>
            </w:ins>
          </w:p>
        </w:tc>
        <w:tc>
          <w:tcPr>
            <w:tcW w:w="1957" w:type="pct"/>
            <w:tcBorders>
              <w:top w:val="single" w:color="000000" w:sz="12" w:space="0"/>
              <w:left w:val="nil"/>
              <w:bottom w:val="single" w:color="000000" w:sz="4" w:space="0"/>
              <w:right w:val="nil"/>
            </w:tcBorders>
            <w:shd w:val="clear" w:color="auto" w:fill="FFFFFF"/>
            <w:vAlign w:val="center"/>
            <w:tcPrChange w:id="1901" w:author="小峰" w:date="2024-05-13T11:01: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1902" w:author="小峰" w:date="2024-05-13T09:37:00Z"/>
                <w:rFonts w:ascii="宋体" w:hAnsi="宋体" w:cs="宋体"/>
                <w:color w:val="000000"/>
                <w:sz w:val="21"/>
                <w:szCs w:val="21"/>
              </w:rPr>
            </w:pPr>
            <w:ins w:id="1903" w:author="小峰" w:date="2024-05-13T09:39:00Z">
              <w:r>
                <w:rPr>
                  <w:rFonts w:hint="eastAsia" w:ascii="宋体" w:hAnsi="宋体" w:cs="宋体"/>
                  <w:color w:val="000000"/>
                  <w:sz w:val="21"/>
                  <w:szCs w:val="21"/>
                </w:rPr>
                <w:t>功能</w:t>
              </w:r>
            </w:ins>
          </w:p>
        </w:tc>
        <w:tc>
          <w:tcPr>
            <w:tcW w:w="1274" w:type="pct"/>
            <w:tcBorders>
              <w:top w:val="single" w:color="000000" w:sz="12" w:space="0"/>
              <w:left w:val="nil"/>
              <w:bottom w:val="single" w:color="000000" w:sz="4" w:space="0"/>
              <w:right w:val="nil"/>
            </w:tcBorders>
            <w:shd w:val="clear" w:color="auto" w:fill="FFFFFF"/>
            <w:vAlign w:val="center"/>
            <w:tcPrChange w:id="1904" w:author="小峰" w:date="2024-05-13T11:01: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1905" w:author="小峰" w:date="2024-05-13T09:37:00Z"/>
                <w:rFonts w:ascii="宋体" w:hAnsi="宋体" w:cs="宋体"/>
                <w:color w:val="000000"/>
                <w:sz w:val="21"/>
                <w:szCs w:val="21"/>
              </w:rPr>
            </w:pPr>
            <w:ins w:id="1906" w:author="小峰" w:date="2024-05-13T09:39:00Z">
              <w:r>
                <w:rPr>
                  <w:rFonts w:hint="eastAsia" w:ascii="宋体" w:hAnsi="宋体" w:cs="宋体"/>
                  <w:color w:val="000000"/>
                  <w:sz w:val="21"/>
                  <w:szCs w:val="21"/>
                </w:rPr>
                <w:t>默认</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908"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1907" w:author="小峰" w:date="2024-05-13T09:37:00Z"/>
          <w:trPrChange w:id="1908" w:author="小峰" w:date="2024-05-13T11:01:00Z">
            <w:trPr>
              <w:trHeight w:val="510" w:hRule="atLeast"/>
            </w:trPr>
          </w:trPrChange>
        </w:trPr>
        <w:tc>
          <w:tcPr>
            <w:tcW w:w="590" w:type="pct"/>
            <w:tcBorders>
              <w:top w:val="single" w:color="000000" w:sz="4" w:space="0"/>
              <w:left w:val="nil"/>
              <w:bottom w:val="nil"/>
              <w:right w:val="nil"/>
            </w:tcBorders>
            <w:shd w:val="clear" w:color="auto" w:fill="FFFFFF"/>
            <w:vAlign w:val="center"/>
            <w:tcPrChange w:id="1909" w:author="小峰" w:date="2024-05-13T11:01:00Z">
              <w:tcPr>
                <w:tcW w:w="1928" w:type="dxa"/>
                <w:tcBorders>
                  <w:top w:val="single" w:color="000000" w:sz="4" w:space="0"/>
                  <w:left w:val="nil"/>
                  <w:bottom w:val="nil"/>
                  <w:right w:val="nil"/>
                </w:tcBorders>
                <w:shd w:val="clear" w:color="auto" w:fill="FFFFFF"/>
                <w:vAlign w:val="center"/>
              </w:tcPr>
            </w:tcPrChange>
          </w:tcPr>
          <w:p>
            <w:pPr>
              <w:jc w:val="center"/>
              <w:rPr>
                <w:ins w:id="1910" w:author="小峰" w:date="2024-05-13T09:37:00Z"/>
                <w:rFonts w:ascii="宋体" w:hAnsi="宋体" w:cs="宋体"/>
                <w:color w:val="000000"/>
                <w:sz w:val="21"/>
                <w:szCs w:val="21"/>
              </w:rPr>
            </w:pPr>
            <w:ins w:id="1911" w:author="小峰" w:date="2024-05-13T09:40:00Z">
              <w:r>
                <w:rPr>
                  <w:rFonts w:hint="eastAsia" w:ascii="宋体" w:hAnsi="宋体" w:cs="宋体"/>
                  <w:color w:val="000000"/>
                  <w:sz w:val="21"/>
                  <w:szCs w:val="21"/>
                </w:rPr>
                <w:t>1</w:t>
              </w:r>
            </w:ins>
          </w:p>
        </w:tc>
        <w:tc>
          <w:tcPr>
            <w:tcW w:w="1176" w:type="pct"/>
            <w:tcBorders>
              <w:top w:val="single" w:color="000000" w:sz="4" w:space="0"/>
              <w:left w:val="nil"/>
              <w:bottom w:val="nil"/>
              <w:right w:val="nil"/>
            </w:tcBorders>
            <w:shd w:val="clear" w:color="auto" w:fill="FFFFFF"/>
            <w:vAlign w:val="center"/>
            <w:tcPrChange w:id="1912" w:author="小峰" w:date="2024-05-13T11:01:00Z">
              <w:tcPr>
                <w:tcW w:w="1928" w:type="dxa"/>
                <w:tcBorders>
                  <w:top w:val="single" w:color="000000" w:sz="4" w:space="0"/>
                  <w:left w:val="nil"/>
                  <w:bottom w:val="nil"/>
                  <w:right w:val="nil"/>
                </w:tcBorders>
                <w:shd w:val="clear" w:color="auto" w:fill="FFFFFF"/>
                <w:vAlign w:val="center"/>
              </w:tcPr>
            </w:tcPrChange>
          </w:tcPr>
          <w:p>
            <w:pPr>
              <w:jc w:val="center"/>
              <w:rPr>
                <w:ins w:id="1913" w:author="小峰" w:date="2024-05-13T09:37:00Z"/>
                <w:rFonts w:ascii="宋体" w:hAnsi="宋体" w:cs="宋体"/>
                <w:color w:val="000000"/>
                <w:sz w:val="21"/>
                <w:szCs w:val="21"/>
              </w:rPr>
            </w:pPr>
            <w:ins w:id="1914" w:author="小峰" w:date="2024-05-13T09:43:00Z">
              <w:r>
                <w:rPr>
                  <w:rFonts w:hint="eastAsia" w:ascii="宋体" w:hAnsi="宋体" w:cs="宋体"/>
                  <w:color w:val="000000"/>
                  <w:sz w:val="21"/>
                  <w:szCs w:val="21"/>
                </w:rPr>
                <w:t>AT</w:t>
              </w:r>
            </w:ins>
            <w:ins w:id="1915" w:author="小峰" w:date="2024-05-13T09:45:00Z">
              <w:r>
                <w:rPr>
                  <w:rFonts w:hint="eastAsia" w:ascii="宋体" w:hAnsi="宋体" w:cs="宋体"/>
                  <w:color w:val="000000"/>
                  <w:sz w:val="21"/>
                  <w:szCs w:val="21"/>
                </w:rPr>
                <w:t>+</w:t>
              </w:r>
            </w:ins>
            <w:ins w:id="1916" w:author="小峰" w:date="2024-05-13T09:43:00Z">
              <w:r>
                <w:rPr>
                  <w:rFonts w:hint="eastAsia" w:ascii="宋体" w:hAnsi="宋体" w:cs="宋体"/>
                  <w:color w:val="000000"/>
                  <w:sz w:val="21"/>
                  <w:szCs w:val="21"/>
                </w:rPr>
                <w:t>ERSI</w:t>
              </w:r>
            </w:ins>
            <w:ins w:id="1917" w:author="小峰" w:date="2024-05-13T09:44:00Z">
              <w:r>
                <w:rPr>
                  <w:rFonts w:hint="eastAsia" w:ascii="宋体" w:hAnsi="宋体" w:cs="宋体"/>
                  <w:color w:val="000000"/>
                  <w:sz w:val="21"/>
                  <w:szCs w:val="21"/>
                </w:rPr>
                <w:t>ON</w:t>
              </w:r>
            </w:ins>
          </w:p>
        </w:tc>
        <w:tc>
          <w:tcPr>
            <w:tcW w:w="1957" w:type="pct"/>
            <w:tcBorders>
              <w:top w:val="single" w:color="000000" w:sz="4" w:space="0"/>
              <w:left w:val="nil"/>
              <w:bottom w:val="nil"/>
              <w:right w:val="nil"/>
            </w:tcBorders>
            <w:shd w:val="clear" w:color="auto" w:fill="FFFFFF"/>
            <w:vAlign w:val="center"/>
            <w:tcPrChange w:id="1918" w:author="小峰" w:date="2024-05-13T11:01:00Z">
              <w:tcPr>
                <w:tcW w:w="1928" w:type="dxa"/>
                <w:tcBorders>
                  <w:top w:val="single" w:color="000000" w:sz="4" w:space="0"/>
                  <w:left w:val="nil"/>
                  <w:bottom w:val="nil"/>
                  <w:right w:val="nil"/>
                </w:tcBorders>
                <w:shd w:val="clear" w:color="auto" w:fill="FFFFFF"/>
                <w:vAlign w:val="center"/>
              </w:tcPr>
            </w:tcPrChange>
          </w:tcPr>
          <w:p>
            <w:pPr>
              <w:jc w:val="center"/>
              <w:rPr>
                <w:ins w:id="1919" w:author="小峰" w:date="2024-05-13T09:37:00Z"/>
                <w:rFonts w:ascii="宋体" w:hAnsi="宋体" w:cs="宋体"/>
                <w:color w:val="000000"/>
                <w:sz w:val="21"/>
                <w:szCs w:val="21"/>
              </w:rPr>
            </w:pPr>
            <w:ins w:id="1920" w:author="小峰" w:date="2024-05-13T09:41:00Z">
              <w:r>
                <w:rPr>
                  <w:rFonts w:hint="eastAsia" w:ascii="宋体" w:hAnsi="宋体" w:cs="宋体"/>
                  <w:color w:val="000000"/>
                  <w:sz w:val="21"/>
                  <w:szCs w:val="21"/>
                </w:rPr>
                <w:t>版本号</w:t>
              </w:r>
            </w:ins>
          </w:p>
        </w:tc>
        <w:tc>
          <w:tcPr>
            <w:tcW w:w="1274" w:type="pct"/>
            <w:tcBorders>
              <w:top w:val="single" w:color="000000" w:sz="4" w:space="0"/>
              <w:left w:val="nil"/>
              <w:bottom w:val="nil"/>
              <w:right w:val="nil"/>
            </w:tcBorders>
            <w:shd w:val="clear" w:color="auto" w:fill="FFFFFF"/>
            <w:vAlign w:val="center"/>
            <w:tcPrChange w:id="1921" w:author="小峰" w:date="2024-05-13T11:01:00Z">
              <w:tcPr>
                <w:tcW w:w="1928" w:type="dxa"/>
                <w:tcBorders>
                  <w:top w:val="single" w:color="000000" w:sz="4" w:space="0"/>
                  <w:left w:val="nil"/>
                  <w:bottom w:val="nil"/>
                  <w:right w:val="nil"/>
                </w:tcBorders>
                <w:shd w:val="clear" w:color="auto" w:fill="FFFFFF"/>
                <w:vAlign w:val="center"/>
              </w:tcPr>
            </w:tcPrChange>
          </w:tcPr>
          <w:p>
            <w:pPr>
              <w:jc w:val="center"/>
              <w:rPr>
                <w:ins w:id="1922" w:author="小峰" w:date="2024-05-13T09:37:00Z"/>
                <w:rFonts w:ascii="宋体" w:hAnsi="宋体" w:cs="宋体"/>
                <w:color w:val="000000"/>
                <w:sz w:val="21"/>
                <w:szCs w:val="21"/>
              </w:rPr>
            </w:pPr>
            <w:ins w:id="1923" w:author="小峰" w:date="2024-05-13T09:41:00Z">
              <w:r>
                <w:rPr>
                  <w:rFonts w:hint="eastAsia" w:ascii="宋体" w:hAnsi="宋体" w:cs="宋体"/>
                  <w:color w:val="000000"/>
                  <w:sz w:val="21"/>
                  <w:szCs w:val="21"/>
                </w:rPr>
                <w:t>JDY-31-V1.2</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925"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1924" w:author="小峰" w:date="2024-05-13T09:37:00Z"/>
          <w:trPrChange w:id="1925" w:author="小峰" w:date="2024-05-13T11:01:00Z">
            <w:trPr>
              <w:trHeight w:val="510" w:hRule="atLeast"/>
            </w:trPr>
          </w:trPrChange>
        </w:trPr>
        <w:tc>
          <w:tcPr>
            <w:tcW w:w="590" w:type="pct"/>
            <w:tcBorders>
              <w:top w:val="nil"/>
              <w:left w:val="nil"/>
              <w:bottom w:val="nil"/>
              <w:right w:val="nil"/>
            </w:tcBorders>
            <w:shd w:val="clear" w:color="auto" w:fill="FFFFFF"/>
            <w:vAlign w:val="center"/>
            <w:tcPrChange w:id="1926" w:author="小峰" w:date="2024-05-13T11:01:00Z">
              <w:tcPr>
                <w:tcW w:w="1928" w:type="dxa"/>
                <w:tcBorders>
                  <w:top w:val="nil"/>
                  <w:left w:val="nil"/>
                  <w:bottom w:val="nil"/>
                  <w:right w:val="nil"/>
                </w:tcBorders>
                <w:shd w:val="clear" w:color="auto" w:fill="FFFFFF"/>
                <w:vAlign w:val="center"/>
              </w:tcPr>
            </w:tcPrChange>
          </w:tcPr>
          <w:p>
            <w:pPr>
              <w:jc w:val="center"/>
              <w:rPr>
                <w:ins w:id="1927" w:author="小峰" w:date="2024-05-13T09:37:00Z"/>
                <w:rFonts w:ascii="宋体" w:hAnsi="宋体" w:cs="宋体"/>
                <w:color w:val="000000"/>
                <w:sz w:val="21"/>
                <w:szCs w:val="21"/>
              </w:rPr>
            </w:pPr>
            <w:ins w:id="1928" w:author="小峰" w:date="2024-05-13T09:40:00Z">
              <w:r>
                <w:rPr>
                  <w:rFonts w:hint="eastAsia" w:ascii="宋体" w:hAnsi="宋体" w:cs="宋体"/>
                  <w:color w:val="000000"/>
                  <w:sz w:val="21"/>
                  <w:szCs w:val="21"/>
                </w:rPr>
                <w:t>2</w:t>
              </w:r>
            </w:ins>
          </w:p>
        </w:tc>
        <w:tc>
          <w:tcPr>
            <w:tcW w:w="1176" w:type="pct"/>
            <w:tcBorders>
              <w:top w:val="nil"/>
              <w:left w:val="nil"/>
              <w:bottom w:val="nil"/>
              <w:right w:val="nil"/>
            </w:tcBorders>
            <w:shd w:val="clear" w:color="auto" w:fill="FFFFFF"/>
            <w:vAlign w:val="center"/>
            <w:tcPrChange w:id="1929" w:author="小峰" w:date="2024-05-13T11:01:00Z">
              <w:tcPr>
                <w:tcW w:w="1928" w:type="dxa"/>
                <w:tcBorders>
                  <w:top w:val="nil"/>
                  <w:left w:val="nil"/>
                  <w:bottom w:val="nil"/>
                  <w:right w:val="nil"/>
                </w:tcBorders>
                <w:shd w:val="clear" w:color="auto" w:fill="FFFFFF"/>
                <w:vAlign w:val="center"/>
              </w:tcPr>
            </w:tcPrChange>
          </w:tcPr>
          <w:p>
            <w:pPr>
              <w:jc w:val="center"/>
              <w:rPr>
                <w:ins w:id="1930" w:author="小峰" w:date="2024-05-13T09:37:00Z"/>
                <w:rFonts w:ascii="宋体" w:hAnsi="宋体" w:cs="宋体"/>
                <w:color w:val="000000"/>
                <w:sz w:val="21"/>
                <w:szCs w:val="21"/>
              </w:rPr>
            </w:pPr>
            <w:ins w:id="1931" w:author="小峰" w:date="2024-05-13T09:44:00Z">
              <w:r>
                <w:rPr>
                  <w:rFonts w:hint="eastAsia" w:ascii="宋体" w:hAnsi="宋体" w:cs="宋体"/>
                  <w:color w:val="000000"/>
                  <w:sz w:val="21"/>
                  <w:szCs w:val="21"/>
                </w:rPr>
                <w:t>AT</w:t>
              </w:r>
            </w:ins>
            <w:ins w:id="1932" w:author="小峰" w:date="2024-05-13T09:45:00Z">
              <w:r>
                <w:rPr>
                  <w:rFonts w:hint="eastAsia" w:ascii="宋体" w:hAnsi="宋体" w:cs="宋体"/>
                  <w:color w:val="000000"/>
                  <w:sz w:val="21"/>
                  <w:szCs w:val="21"/>
                </w:rPr>
                <w:t>+</w:t>
              </w:r>
            </w:ins>
            <w:ins w:id="1933" w:author="小峰" w:date="2024-05-13T09:44:00Z">
              <w:r>
                <w:rPr>
                  <w:rFonts w:hint="eastAsia" w:ascii="宋体" w:hAnsi="宋体" w:cs="宋体"/>
                  <w:color w:val="000000"/>
                  <w:sz w:val="21"/>
                  <w:szCs w:val="21"/>
                </w:rPr>
                <w:t>RESET</w:t>
              </w:r>
            </w:ins>
          </w:p>
        </w:tc>
        <w:tc>
          <w:tcPr>
            <w:tcW w:w="1957" w:type="pct"/>
            <w:tcBorders>
              <w:top w:val="nil"/>
              <w:left w:val="nil"/>
              <w:bottom w:val="nil"/>
              <w:right w:val="nil"/>
            </w:tcBorders>
            <w:shd w:val="clear" w:color="auto" w:fill="FFFFFF"/>
            <w:vAlign w:val="center"/>
            <w:tcPrChange w:id="1934" w:author="小峰" w:date="2024-05-13T11:01:00Z">
              <w:tcPr>
                <w:tcW w:w="1928" w:type="dxa"/>
                <w:tcBorders>
                  <w:top w:val="nil"/>
                  <w:left w:val="nil"/>
                  <w:bottom w:val="nil"/>
                  <w:right w:val="nil"/>
                </w:tcBorders>
                <w:shd w:val="clear" w:color="auto" w:fill="FFFFFF"/>
                <w:vAlign w:val="center"/>
              </w:tcPr>
            </w:tcPrChange>
          </w:tcPr>
          <w:p>
            <w:pPr>
              <w:jc w:val="center"/>
              <w:rPr>
                <w:ins w:id="1935" w:author="小峰" w:date="2024-05-13T09:37:00Z"/>
                <w:rFonts w:ascii="宋体" w:hAnsi="宋体" w:cs="宋体"/>
                <w:color w:val="000000"/>
                <w:sz w:val="21"/>
                <w:szCs w:val="21"/>
              </w:rPr>
            </w:pPr>
            <w:ins w:id="1936" w:author="小峰" w:date="2024-05-13T09:41:00Z">
              <w:r>
                <w:rPr>
                  <w:rFonts w:hint="eastAsia" w:ascii="宋体" w:hAnsi="宋体" w:cs="宋体"/>
                  <w:color w:val="000000"/>
                  <w:sz w:val="21"/>
                  <w:szCs w:val="21"/>
                </w:rPr>
                <w:t>软复位</w:t>
              </w:r>
            </w:ins>
          </w:p>
        </w:tc>
        <w:tc>
          <w:tcPr>
            <w:tcW w:w="1274" w:type="pct"/>
            <w:tcBorders>
              <w:top w:val="nil"/>
              <w:left w:val="nil"/>
              <w:bottom w:val="nil"/>
              <w:right w:val="nil"/>
            </w:tcBorders>
            <w:shd w:val="clear" w:color="auto" w:fill="FFFFFF"/>
            <w:vAlign w:val="center"/>
            <w:tcPrChange w:id="1937" w:author="小峰" w:date="2024-05-13T11:01:00Z">
              <w:tcPr>
                <w:tcW w:w="1928" w:type="dxa"/>
                <w:tcBorders>
                  <w:top w:val="nil"/>
                  <w:left w:val="nil"/>
                  <w:bottom w:val="nil"/>
                  <w:right w:val="nil"/>
                </w:tcBorders>
                <w:shd w:val="clear" w:color="auto" w:fill="FFFFFF"/>
                <w:vAlign w:val="center"/>
              </w:tcPr>
            </w:tcPrChange>
          </w:tcPr>
          <w:p>
            <w:pPr>
              <w:jc w:val="center"/>
              <w:rPr>
                <w:ins w:id="1938" w:author="小峰" w:date="2024-05-13T09:37:00Z"/>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940"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1939" w:author="小峰" w:date="2024-05-13T09:37:00Z"/>
          <w:trPrChange w:id="1940" w:author="小峰" w:date="2024-05-13T11:01:00Z">
            <w:trPr>
              <w:trHeight w:val="510" w:hRule="atLeast"/>
            </w:trPr>
          </w:trPrChange>
        </w:trPr>
        <w:tc>
          <w:tcPr>
            <w:tcW w:w="590" w:type="pct"/>
            <w:tcBorders>
              <w:top w:val="nil"/>
              <w:left w:val="nil"/>
              <w:bottom w:val="nil"/>
              <w:right w:val="nil"/>
            </w:tcBorders>
            <w:shd w:val="clear" w:color="auto" w:fill="FFFFFF"/>
            <w:vAlign w:val="center"/>
            <w:tcPrChange w:id="1941" w:author="小峰" w:date="2024-05-13T11:01:00Z">
              <w:tcPr>
                <w:tcW w:w="1928" w:type="dxa"/>
                <w:tcBorders>
                  <w:top w:val="nil"/>
                  <w:left w:val="nil"/>
                  <w:bottom w:val="nil"/>
                  <w:right w:val="nil"/>
                </w:tcBorders>
                <w:shd w:val="clear" w:color="auto" w:fill="FFFFFF"/>
                <w:vAlign w:val="center"/>
              </w:tcPr>
            </w:tcPrChange>
          </w:tcPr>
          <w:p>
            <w:pPr>
              <w:jc w:val="center"/>
              <w:rPr>
                <w:ins w:id="1942" w:author="小峰" w:date="2024-05-13T09:37:00Z"/>
                <w:rFonts w:ascii="宋体" w:hAnsi="宋体" w:cs="宋体"/>
                <w:color w:val="000000"/>
                <w:sz w:val="21"/>
                <w:szCs w:val="21"/>
              </w:rPr>
            </w:pPr>
            <w:ins w:id="1943" w:author="小峰" w:date="2024-05-13T09:40:00Z">
              <w:r>
                <w:rPr>
                  <w:rFonts w:hint="eastAsia" w:ascii="宋体" w:hAnsi="宋体" w:cs="宋体"/>
                  <w:color w:val="000000"/>
                  <w:sz w:val="21"/>
                  <w:szCs w:val="21"/>
                </w:rPr>
                <w:t>3</w:t>
              </w:r>
            </w:ins>
          </w:p>
        </w:tc>
        <w:tc>
          <w:tcPr>
            <w:tcW w:w="1176" w:type="pct"/>
            <w:tcBorders>
              <w:top w:val="nil"/>
              <w:left w:val="nil"/>
              <w:bottom w:val="nil"/>
              <w:right w:val="nil"/>
            </w:tcBorders>
            <w:shd w:val="clear" w:color="auto" w:fill="FFFFFF"/>
            <w:vAlign w:val="center"/>
            <w:tcPrChange w:id="1944" w:author="小峰" w:date="2024-05-13T11:01:00Z">
              <w:tcPr>
                <w:tcW w:w="1928" w:type="dxa"/>
                <w:tcBorders>
                  <w:top w:val="nil"/>
                  <w:left w:val="nil"/>
                  <w:bottom w:val="nil"/>
                  <w:right w:val="nil"/>
                </w:tcBorders>
                <w:shd w:val="clear" w:color="auto" w:fill="FFFFFF"/>
                <w:vAlign w:val="center"/>
              </w:tcPr>
            </w:tcPrChange>
          </w:tcPr>
          <w:p>
            <w:pPr>
              <w:jc w:val="center"/>
              <w:rPr>
                <w:ins w:id="1945" w:author="小峰" w:date="2024-05-13T09:37:00Z"/>
                <w:rFonts w:ascii="宋体" w:hAnsi="宋体" w:cs="宋体"/>
                <w:color w:val="000000"/>
                <w:sz w:val="21"/>
                <w:szCs w:val="21"/>
              </w:rPr>
            </w:pPr>
            <w:ins w:id="1946" w:author="小峰" w:date="2024-05-13T09:44:00Z">
              <w:r>
                <w:rPr>
                  <w:rFonts w:hint="eastAsia" w:ascii="宋体" w:hAnsi="宋体" w:cs="宋体"/>
                  <w:color w:val="000000"/>
                  <w:sz w:val="21"/>
                  <w:szCs w:val="21"/>
                </w:rPr>
                <w:t>AT</w:t>
              </w:r>
            </w:ins>
            <w:ins w:id="1947" w:author="小峰" w:date="2024-05-13T09:45:00Z">
              <w:r>
                <w:rPr>
                  <w:rFonts w:hint="eastAsia" w:ascii="宋体" w:hAnsi="宋体" w:cs="宋体"/>
                  <w:color w:val="000000"/>
                  <w:sz w:val="21"/>
                  <w:szCs w:val="21"/>
                </w:rPr>
                <w:t>+</w:t>
              </w:r>
            </w:ins>
            <w:ins w:id="1948" w:author="小峰" w:date="2024-05-13T09:44:00Z">
              <w:r>
                <w:rPr>
                  <w:rFonts w:hint="eastAsia" w:ascii="宋体" w:hAnsi="宋体" w:cs="宋体"/>
                  <w:color w:val="000000"/>
                  <w:sz w:val="21"/>
                  <w:szCs w:val="21"/>
                </w:rPr>
                <w:t>DISC</w:t>
              </w:r>
            </w:ins>
          </w:p>
        </w:tc>
        <w:tc>
          <w:tcPr>
            <w:tcW w:w="1957" w:type="pct"/>
            <w:tcBorders>
              <w:top w:val="nil"/>
              <w:left w:val="nil"/>
              <w:bottom w:val="nil"/>
              <w:right w:val="nil"/>
            </w:tcBorders>
            <w:shd w:val="clear" w:color="auto" w:fill="FFFFFF"/>
            <w:vAlign w:val="center"/>
            <w:tcPrChange w:id="1949" w:author="小峰" w:date="2024-05-13T11:01:00Z">
              <w:tcPr>
                <w:tcW w:w="1928" w:type="dxa"/>
                <w:tcBorders>
                  <w:top w:val="nil"/>
                  <w:left w:val="nil"/>
                  <w:bottom w:val="nil"/>
                  <w:right w:val="nil"/>
                </w:tcBorders>
                <w:shd w:val="clear" w:color="auto" w:fill="FFFFFF"/>
                <w:vAlign w:val="center"/>
              </w:tcPr>
            </w:tcPrChange>
          </w:tcPr>
          <w:p>
            <w:pPr>
              <w:jc w:val="center"/>
              <w:rPr>
                <w:ins w:id="1950" w:author="小峰" w:date="2024-05-13T09:37:00Z"/>
                <w:rFonts w:ascii="宋体" w:hAnsi="宋体" w:cs="宋体"/>
                <w:color w:val="000000"/>
                <w:sz w:val="21"/>
                <w:szCs w:val="21"/>
              </w:rPr>
            </w:pPr>
            <w:ins w:id="1951" w:author="小峰" w:date="2024-05-13T09:41:00Z">
              <w:r>
                <w:rPr>
                  <w:rFonts w:hint="eastAsia" w:ascii="宋体" w:hAnsi="宋体" w:cs="宋体"/>
                  <w:color w:val="000000"/>
                  <w:sz w:val="21"/>
                  <w:szCs w:val="21"/>
                </w:rPr>
                <w:t>断开连接</w:t>
              </w:r>
            </w:ins>
          </w:p>
        </w:tc>
        <w:tc>
          <w:tcPr>
            <w:tcW w:w="1274" w:type="pct"/>
            <w:tcBorders>
              <w:top w:val="nil"/>
              <w:left w:val="nil"/>
              <w:bottom w:val="nil"/>
              <w:right w:val="nil"/>
            </w:tcBorders>
            <w:shd w:val="clear" w:color="auto" w:fill="FFFFFF"/>
            <w:vAlign w:val="center"/>
            <w:tcPrChange w:id="1952" w:author="小峰" w:date="2024-05-13T11:01:00Z">
              <w:tcPr>
                <w:tcW w:w="1928" w:type="dxa"/>
                <w:tcBorders>
                  <w:top w:val="nil"/>
                  <w:left w:val="nil"/>
                  <w:bottom w:val="nil"/>
                  <w:right w:val="nil"/>
                </w:tcBorders>
                <w:shd w:val="clear" w:color="auto" w:fill="FFFFFF"/>
                <w:vAlign w:val="center"/>
              </w:tcPr>
            </w:tcPrChange>
          </w:tcPr>
          <w:p>
            <w:pPr>
              <w:jc w:val="center"/>
              <w:rPr>
                <w:ins w:id="1953" w:author="小峰" w:date="2024-05-13T09:37:00Z"/>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955"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1954" w:author="小峰" w:date="2024-05-13T09:37:00Z"/>
          <w:trPrChange w:id="1955" w:author="小峰" w:date="2024-05-13T11:01:00Z">
            <w:trPr>
              <w:trHeight w:val="510" w:hRule="atLeast"/>
            </w:trPr>
          </w:trPrChange>
        </w:trPr>
        <w:tc>
          <w:tcPr>
            <w:tcW w:w="590" w:type="pct"/>
            <w:tcBorders>
              <w:top w:val="nil"/>
              <w:left w:val="nil"/>
              <w:bottom w:val="nil"/>
              <w:right w:val="nil"/>
            </w:tcBorders>
            <w:shd w:val="clear" w:color="auto" w:fill="FFFFFF"/>
            <w:vAlign w:val="center"/>
            <w:tcPrChange w:id="1956" w:author="小峰" w:date="2024-05-13T11:01:00Z">
              <w:tcPr>
                <w:tcW w:w="1928" w:type="dxa"/>
                <w:tcBorders>
                  <w:top w:val="nil"/>
                  <w:left w:val="nil"/>
                  <w:bottom w:val="nil"/>
                  <w:right w:val="nil"/>
                </w:tcBorders>
                <w:shd w:val="clear" w:color="auto" w:fill="FFFFFF"/>
                <w:vAlign w:val="center"/>
              </w:tcPr>
            </w:tcPrChange>
          </w:tcPr>
          <w:p>
            <w:pPr>
              <w:jc w:val="center"/>
              <w:rPr>
                <w:ins w:id="1957" w:author="小峰" w:date="2024-05-13T09:37:00Z"/>
                <w:rFonts w:ascii="宋体" w:hAnsi="宋体" w:cs="宋体"/>
                <w:color w:val="000000"/>
                <w:sz w:val="21"/>
                <w:szCs w:val="21"/>
              </w:rPr>
            </w:pPr>
            <w:ins w:id="1958" w:author="小峰" w:date="2024-05-13T09:40:00Z">
              <w:r>
                <w:rPr>
                  <w:rFonts w:hint="eastAsia" w:ascii="宋体" w:hAnsi="宋体" w:cs="宋体"/>
                  <w:color w:val="000000"/>
                  <w:sz w:val="21"/>
                  <w:szCs w:val="21"/>
                </w:rPr>
                <w:t>4</w:t>
              </w:r>
            </w:ins>
          </w:p>
        </w:tc>
        <w:tc>
          <w:tcPr>
            <w:tcW w:w="1176" w:type="pct"/>
            <w:tcBorders>
              <w:top w:val="nil"/>
              <w:left w:val="nil"/>
              <w:bottom w:val="nil"/>
              <w:right w:val="nil"/>
            </w:tcBorders>
            <w:shd w:val="clear" w:color="auto" w:fill="FFFFFF"/>
            <w:vAlign w:val="center"/>
            <w:tcPrChange w:id="1959" w:author="小峰" w:date="2024-05-13T11:01:00Z">
              <w:tcPr>
                <w:tcW w:w="1928" w:type="dxa"/>
                <w:tcBorders>
                  <w:top w:val="nil"/>
                  <w:left w:val="nil"/>
                  <w:bottom w:val="nil"/>
                  <w:right w:val="nil"/>
                </w:tcBorders>
                <w:shd w:val="clear" w:color="auto" w:fill="FFFFFF"/>
                <w:vAlign w:val="center"/>
              </w:tcPr>
            </w:tcPrChange>
          </w:tcPr>
          <w:p>
            <w:pPr>
              <w:jc w:val="center"/>
              <w:rPr>
                <w:ins w:id="1960" w:author="小峰" w:date="2024-05-13T09:37:00Z"/>
                <w:rFonts w:ascii="宋体" w:hAnsi="宋体" w:cs="宋体"/>
                <w:color w:val="000000"/>
                <w:sz w:val="21"/>
                <w:szCs w:val="21"/>
              </w:rPr>
            </w:pPr>
            <w:ins w:id="1961" w:author="小峰" w:date="2024-05-13T09:44:00Z">
              <w:r>
                <w:rPr>
                  <w:rFonts w:hint="eastAsia" w:ascii="宋体" w:hAnsi="宋体" w:cs="宋体"/>
                  <w:color w:val="000000"/>
                  <w:sz w:val="21"/>
                  <w:szCs w:val="21"/>
                </w:rPr>
                <w:t>AT</w:t>
              </w:r>
            </w:ins>
            <w:ins w:id="1962" w:author="小峰" w:date="2024-05-13T09:45:00Z">
              <w:r>
                <w:rPr>
                  <w:rFonts w:hint="eastAsia" w:ascii="宋体" w:hAnsi="宋体" w:cs="宋体"/>
                  <w:color w:val="000000"/>
                  <w:sz w:val="21"/>
                  <w:szCs w:val="21"/>
                </w:rPr>
                <w:t>+</w:t>
              </w:r>
            </w:ins>
            <w:ins w:id="1963" w:author="小峰" w:date="2024-05-13T09:44:00Z">
              <w:r>
                <w:rPr>
                  <w:rFonts w:hint="eastAsia" w:ascii="宋体" w:hAnsi="宋体" w:cs="宋体"/>
                  <w:color w:val="000000"/>
                  <w:sz w:val="21"/>
                  <w:szCs w:val="21"/>
                </w:rPr>
                <w:t>LADDR</w:t>
              </w:r>
            </w:ins>
          </w:p>
        </w:tc>
        <w:tc>
          <w:tcPr>
            <w:tcW w:w="1957" w:type="pct"/>
            <w:tcBorders>
              <w:top w:val="nil"/>
              <w:left w:val="nil"/>
              <w:bottom w:val="nil"/>
              <w:right w:val="nil"/>
            </w:tcBorders>
            <w:shd w:val="clear" w:color="auto" w:fill="FFFFFF"/>
            <w:vAlign w:val="center"/>
            <w:tcPrChange w:id="1964" w:author="小峰" w:date="2024-05-13T11:01:00Z">
              <w:tcPr>
                <w:tcW w:w="1928" w:type="dxa"/>
                <w:tcBorders>
                  <w:top w:val="nil"/>
                  <w:left w:val="nil"/>
                  <w:bottom w:val="nil"/>
                  <w:right w:val="nil"/>
                </w:tcBorders>
                <w:shd w:val="clear" w:color="auto" w:fill="FFFFFF"/>
                <w:vAlign w:val="center"/>
              </w:tcPr>
            </w:tcPrChange>
          </w:tcPr>
          <w:p>
            <w:pPr>
              <w:jc w:val="center"/>
              <w:rPr>
                <w:ins w:id="1965" w:author="小峰" w:date="2024-05-13T09:37:00Z"/>
                <w:rFonts w:ascii="宋体" w:hAnsi="宋体" w:cs="宋体"/>
                <w:color w:val="000000"/>
                <w:sz w:val="21"/>
                <w:szCs w:val="21"/>
              </w:rPr>
            </w:pPr>
            <w:ins w:id="1966" w:author="小峰" w:date="2024-05-13T09:41:00Z">
              <w:r>
                <w:rPr>
                  <w:rFonts w:hint="eastAsia" w:ascii="宋体" w:hAnsi="宋体" w:cs="宋体"/>
                  <w:color w:val="000000"/>
                  <w:sz w:val="21"/>
                  <w:szCs w:val="21"/>
                </w:rPr>
                <w:t>查询模块的MAC地址</w:t>
              </w:r>
            </w:ins>
          </w:p>
        </w:tc>
        <w:tc>
          <w:tcPr>
            <w:tcW w:w="1274" w:type="pct"/>
            <w:tcBorders>
              <w:top w:val="nil"/>
              <w:left w:val="nil"/>
              <w:bottom w:val="nil"/>
              <w:right w:val="nil"/>
            </w:tcBorders>
            <w:shd w:val="clear" w:color="auto" w:fill="FFFFFF"/>
            <w:vAlign w:val="center"/>
            <w:tcPrChange w:id="1967" w:author="小峰" w:date="2024-05-13T11:01:00Z">
              <w:tcPr>
                <w:tcW w:w="1928" w:type="dxa"/>
                <w:tcBorders>
                  <w:top w:val="nil"/>
                  <w:left w:val="nil"/>
                  <w:bottom w:val="nil"/>
                  <w:right w:val="nil"/>
                </w:tcBorders>
                <w:shd w:val="clear" w:color="auto" w:fill="FFFFFF"/>
                <w:vAlign w:val="center"/>
              </w:tcPr>
            </w:tcPrChange>
          </w:tcPr>
          <w:p>
            <w:pPr>
              <w:jc w:val="center"/>
              <w:rPr>
                <w:ins w:id="1968" w:author="小峰" w:date="2024-05-13T09:37:00Z"/>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970"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1969" w:author="小峰" w:date="2024-05-13T09:40:00Z"/>
          <w:trPrChange w:id="1970" w:author="小峰" w:date="2024-05-13T11:01:00Z">
            <w:trPr>
              <w:trHeight w:val="510" w:hRule="atLeast"/>
            </w:trPr>
          </w:trPrChange>
        </w:trPr>
        <w:tc>
          <w:tcPr>
            <w:tcW w:w="590" w:type="pct"/>
            <w:tcBorders>
              <w:top w:val="nil"/>
              <w:left w:val="nil"/>
              <w:bottom w:val="nil"/>
              <w:right w:val="nil"/>
            </w:tcBorders>
            <w:shd w:val="clear" w:color="auto" w:fill="FFFFFF"/>
            <w:vAlign w:val="center"/>
            <w:tcPrChange w:id="1971" w:author="小峰" w:date="2024-05-13T11:01:00Z">
              <w:tcPr>
                <w:tcW w:w="1928" w:type="dxa"/>
                <w:tcBorders>
                  <w:top w:val="single" w:color="000000" w:sz="4" w:space="0"/>
                  <w:left w:val="single" w:color="000000" w:sz="12" w:space="0"/>
                  <w:bottom w:val="single" w:color="000000" w:sz="12" w:space="0"/>
                  <w:right w:val="single" w:color="000000" w:sz="4" w:space="0"/>
                </w:tcBorders>
                <w:shd w:val="clear" w:color="auto" w:fill="FFFFFF"/>
                <w:vAlign w:val="center"/>
              </w:tcPr>
            </w:tcPrChange>
          </w:tcPr>
          <w:p>
            <w:pPr>
              <w:jc w:val="center"/>
              <w:rPr>
                <w:ins w:id="1972" w:author="小峰" w:date="2024-05-13T09:40:00Z"/>
                <w:rFonts w:ascii="宋体" w:hAnsi="宋体" w:cs="宋体"/>
                <w:color w:val="000000"/>
                <w:sz w:val="21"/>
                <w:szCs w:val="21"/>
              </w:rPr>
            </w:pPr>
            <w:ins w:id="1973" w:author="小峰" w:date="2024-05-13T09:40:00Z">
              <w:r>
                <w:rPr>
                  <w:rFonts w:hint="eastAsia" w:ascii="宋体" w:hAnsi="宋体" w:cs="宋体"/>
                  <w:color w:val="000000"/>
                  <w:sz w:val="21"/>
                  <w:szCs w:val="21"/>
                </w:rPr>
                <w:t>5</w:t>
              </w:r>
            </w:ins>
          </w:p>
        </w:tc>
        <w:tc>
          <w:tcPr>
            <w:tcW w:w="1176" w:type="pct"/>
            <w:tcBorders>
              <w:top w:val="nil"/>
              <w:left w:val="nil"/>
              <w:bottom w:val="nil"/>
              <w:right w:val="nil"/>
            </w:tcBorders>
            <w:shd w:val="clear" w:color="auto" w:fill="FFFFFF"/>
            <w:vAlign w:val="center"/>
            <w:tcPrChange w:id="1974"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1975" w:author="小峰" w:date="2024-05-13T09:40:00Z"/>
                <w:rFonts w:ascii="宋体" w:hAnsi="宋体" w:cs="宋体"/>
                <w:color w:val="000000"/>
                <w:sz w:val="21"/>
                <w:szCs w:val="21"/>
              </w:rPr>
            </w:pPr>
            <w:ins w:id="1976" w:author="小峰" w:date="2024-05-13T09:44:00Z">
              <w:r>
                <w:rPr>
                  <w:rFonts w:hint="eastAsia" w:ascii="宋体" w:hAnsi="宋体" w:cs="宋体"/>
                  <w:color w:val="000000"/>
                  <w:sz w:val="21"/>
                  <w:szCs w:val="21"/>
                </w:rPr>
                <w:t>AT+PIN</w:t>
              </w:r>
            </w:ins>
          </w:p>
        </w:tc>
        <w:tc>
          <w:tcPr>
            <w:tcW w:w="1957" w:type="pct"/>
            <w:tcBorders>
              <w:top w:val="nil"/>
              <w:left w:val="nil"/>
              <w:bottom w:val="nil"/>
              <w:right w:val="nil"/>
            </w:tcBorders>
            <w:shd w:val="clear" w:color="auto" w:fill="FFFFFF"/>
            <w:vAlign w:val="center"/>
            <w:tcPrChange w:id="1977"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1978" w:author="小峰" w:date="2024-05-13T09:40:00Z"/>
                <w:rFonts w:ascii="宋体" w:hAnsi="宋体" w:cs="宋体"/>
                <w:color w:val="000000"/>
                <w:sz w:val="21"/>
                <w:szCs w:val="21"/>
              </w:rPr>
            </w:pPr>
            <w:ins w:id="1979" w:author="小峰" w:date="2024-05-13T09:42:00Z">
              <w:r>
                <w:rPr>
                  <w:rFonts w:hint="eastAsia" w:ascii="宋体" w:hAnsi="宋体" w:cs="宋体"/>
                  <w:color w:val="000000"/>
                  <w:sz w:val="21"/>
                  <w:szCs w:val="21"/>
                </w:rPr>
                <w:t>连接密码设置与查询</w:t>
              </w:r>
            </w:ins>
          </w:p>
        </w:tc>
        <w:tc>
          <w:tcPr>
            <w:tcW w:w="1274" w:type="pct"/>
            <w:tcBorders>
              <w:top w:val="nil"/>
              <w:left w:val="nil"/>
              <w:bottom w:val="nil"/>
              <w:right w:val="nil"/>
            </w:tcBorders>
            <w:shd w:val="clear" w:color="auto" w:fill="FFFFFF"/>
            <w:vAlign w:val="center"/>
            <w:tcPrChange w:id="1980" w:author="小峰" w:date="2024-05-13T11:01:00Z">
              <w:tcPr>
                <w:tcW w:w="1928" w:type="dxa"/>
                <w:tcBorders>
                  <w:top w:val="single" w:color="000000" w:sz="4" w:space="0"/>
                  <w:left w:val="single" w:color="000000" w:sz="4" w:space="0"/>
                  <w:bottom w:val="single" w:color="000000" w:sz="12" w:space="0"/>
                  <w:right w:val="single" w:color="000000" w:sz="12" w:space="0"/>
                </w:tcBorders>
                <w:shd w:val="clear" w:color="auto" w:fill="FFFFFF"/>
                <w:vAlign w:val="center"/>
              </w:tcPr>
            </w:tcPrChange>
          </w:tcPr>
          <w:p>
            <w:pPr>
              <w:jc w:val="center"/>
              <w:rPr>
                <w:ins w:id="1981" w:author="小峰" w:date="2024-05-13T09:40:00Z"/>
                <w:rFonts w:ascii="宋体" w:hAnsi="宋体" w:cs="宋体"/>
                <w:color w:val="000000"/>
                <w:sz w:val="21"/>
                <w:szCs w:val="21"/>
              </w:rPr>
            </w:pPr>
            <w:ins w:id="1982" w:author="小峰" w:date="2024-05-13T09:43:00Z">
              <w:r>
                <w:rPr>
                  <w:rFonts w:hint="eastAsia" w:ascii="宋体" w:hAnsi="宋体" w:cs="宋体"/>
                  <w:color w:val="000000"/>
                  <w:sz w:val="21"/>
                  <w:szCs w:val="21"/>
                </w:rPr>
                <w:t>1234</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984"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1983" w:author="小峰" w:date="2024-05-13T09:40:00Z"/>
          <w:trPrChange w:id="1984" w:author="小峰" w:date="2024-05-13T11:01:00Z">
            <w:trPr>
              <w:trHeight w:val="510" w:hRule="atLeast"/>
            </w:trPr>
          </w:trPrChange>
        </w:trPr>
        <w:tc>
          <w:tcPr>
            <w:tcW w:w="590" w:type="pct"/>
            <w:tcBorders>
              <w:top w:val="nil"/>
              <w:left w:val="nil"/>
              <w:bottom w:val="nil"/>
              <w:right w:val="nil"/>
            </w:tcBorders>
            <w:shd w:val="clear" w:color="auto" w:fill="FFFFFF"/>
            <w:vAlign w:val="center"/>
            <w:tcPrChange w:id="1985" w:author="小峰" w:date="2024-05-13T11:01:00Z">
              <w:tcPr>
                <w:tcW w:w="1928" w:type="dxa"/>
                <w:tcBorders>
                  <w:top w:val="single" w:color="000000" w:sz="4" w:space="0"/>
                  <w:left w:val="single" w:color="000000" w:sz="12" w:space="0"/>
                  <w:bottom w:val="single" w:color="000000" w:sz="12" w:space="0"/>
                  <w:right w:val="single" w:color="000000" w:sz="4" w:space="0"/>
                </w:tcBorders>
                <w:shd w:val="clear" w:color="auto" w:fill="FFFFFF"/>
                <w:vAlign w:val="center"/>
              </w:tcPr>
            </w:tcPrChange>
          </w:tcPr>
          <w:p>
            <w:pPr>
              <w:jc w:val="center"/>
              <w:rPr>
                <w:ins w:id="1986" w:author="小峰" w:date="2024-05-13T09:40:00Z"/>
                <w:rFonts w:ascii="宋体" w:hAnsi="宋体" w:cs="宋体"/>
                <w:color w:val="000000"/>
                <w:sz w:val="21"/>
                <w:szCs w:val="21"/>
              </w:rPr>
            </w:pPr>
            <w:ins w:id="1987" w:author="小峰" w:date="2024-05-13T09:40:00Z">
              <w:r>
                <w:rPr>
                  <w:rFonts w:hint="eastAsia" w:ascii="宋体" w:hAnsi="宋体" w:cs="宋体"/>
                  <w:color w:val="000000"/>
                  <w:sz w:val="21"/>
                  <w:szCs w:val="21"/>
                </w:rPr>
                <w:t>6</w:t>
              </w:r>
            </w:ins>
          </w:p>
        </w:tc>
        <w:tc>
          <w:tcPr>
            <w:tcW w:w="1176" w:type="pct"/>
            <w:tcBorders>
              <w:top w:val="nil"/>
              <w:left w:val="nil"/>
              <w:bottom w:val="nil"/>
              <w:right w:val="nil"/>
            </w:tcBorders>
            <w:shd w:val="clear" w:color="auto" w:fill="FFFFFF"/>
            <w:vAlign w:val="center"/>
            <w:tcPrChange w:id="1988"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1989" w:author="小峰" w:date="2024-05-13T09:40:00Z"/>
                <w:rFonts w:ascii="宋体" w:hAnsi="宋体" w:cs="宋体"/>
                <w:color w:val="000000"/>
                <w:sz w:val="21"/>
                <w:szCs w:val="21"/>
              </w:rPr>
            </w:pPr>
            <w:ins w:id="1990" w:author="小峰" w:date="2024-05-13T09:44:00Z">
              <w:r>
                <w:rPr>
                  <w:rFonts w:hint="eastAsia" w:ascii="宋体" w:hAnsi="宋体" w:cs="宋体"/>
                  <w:color w:val="000000"/>
                  <w:sz w:val="21"/>
                  <w:szCs w:val="21"/>
                </w:rPr>
                <w:t>AT+BAUD</w:t>
              </w:r>
            </w:ins>
          </w:p>
        </w:tc>
        <w:tc>
          <w:tcPr>
            <w:tcW w:w="1957" w:type="pct"/>
            <w:tcBorders>
              <w:top w:val="nil"/>
              <w:left w:val="nil"/>
              <w:bottom w:val="nil"/>
              <w:right w:val="nil"/>
            </w:tcBorders>
            <w:shd w:val="clear" w:color="auto" w:fill="FFFFFF"/>
            <w:vAlign w:val="center"/>
            <w:tcPrChange w:id="1991"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1992" w:author="小峰" w:date="2024-05-13T09:40:00Z"/>
                <w:rFonts w:ascii="宋体" w:hAnsi="宋体" w:cs="宋体"/>
                <w:color w:val="000000"/>
                <w:sz w:val="21"/>
                <w:szCs w:val="21"/>
              </w:rPr>
            </w:pPr>
            <w:ins w:id="1993" w:author="小峰" w:date="2024-05-13T09:42:00Z">
              <w:r>
                <w:rPr>
                  <w:rFonts w:hint="eastAsia" w:ascii="宋体" w:hAnsi="宋体" w:cs="宋体"/>
                  <w:color w:val="000000"/>
                  <w:sz w:val="21"/>
                  <w:szCs w:val="21"/>
                </w:rPr>
                <w:t>波特率设置与查询</w:t>
              </w:r>
            </w:ins>
          </w:p>
        </w:tc>
        <w:tc>
          <w:tcPr>
            <w:tcW w:w="1274" w:type="pct"/>
            <w:tcBorders>
              <w:top w:val="nil"/>
              <w:left w:val="nil"/>
              <w:bottom w:val="nil"/>
              <w:right w:val="nil"/>
            </w:tcBorders>
            <w:shd w:val="clear" w:color="auto" w:fill="FFFFFF"/>
            <w:vAlign w:val="center"/>
            <w:tcPrChange w:id="1994" w:author="小峰" w:date="2024-05-13T11:01:00Z">
              <w:tcPr>
                <w:tcW w:w="1928" w:type="dxa"/>
                <w:tcBorders>
                  <w:top w:val="single" w:color="000000" w:sz="4" w:space="0"/>
                  <w:left w:val="single" w:color="000000" w:sz="4" w:space="0"/>
                  <w:bottom w:val="single" w:color="000000" w:sz="12" w:space="0"/>
                  <w:right w:val="single" w:color="000000" w:sz="12" w:space="0"/>
                </w:tcBorders>
                <w:shd w:val="clear" w:color="auto" w:fill="FFFFFF"/>
                <w:vAlign w:val="center"/>
              </w:tcPr>
            </w:tcPrChange>
          </w:tcPr>
          <w:p>
            <w:pPr>
              <w:jc w:val="center"/>
              <w:rPr>
                <w:ins w:id="1995" w:author="小峰" w:date="2024-05-13T09:40:00Z"/>
                <w:rFonts w:ascii="宋体" w:hAnsi="宋体" w:cs="宋体"/>
                <w:color w:val="000000"/>
                <w:sz w:val="21"/>
                <w:szCs w:val="21"/>
              </w:rPr>
            </w:pPr>
            <w:ins w:id="1996" w:author="小峰" w:date="2024-05-13T09:43:00Z">
              <w:r>
                <w:rPr>
                  <w:rFonts w:hint="eastAsia" w:ascii="宋体" w:hAnsi="宋体" w:cs="宋体"/>
                  <w:color w:val="000000"/>
                  <w:sz w:val="21"/>
                  <w:szCs w:val="21"/>
                </w:rPr>
                <w:t>9600</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998"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1997" w:author="小峰" w:date="2024-05-13T09:40:00Z"/>
          <w:trPrChange w:id="1998" w:author="小峰" w:date="2024-05-13T11:01:00Z">
            <w:trPr>
              <w:trHeight w:val="510" w:hRule="atLeast"/>
            </w:trPr>
          </w:trPrChange>
        </w:trPr>
        <w:tc>
          <w:tcPr>
            <w:tcW w:w="590" w:type="pct"/>
            <w:tcBorders>
              <w:top w:val="nil"/>
              <w:left w:val="nil"/>
              <w:bottom w:val="nil"/>
              <w:right w:val="nil"/>
            </w:tcBorders>
            <w:shd w:val="clear" w:color="auto" w:fill="FFFFFF"/>
            <w:vAlign w:val="center"/>
            <w:tcPrChange w:id="1999" w:author="小峰" w:date="2024-05-13T11:01:00Z">
              <w:tcPr>
                <w:tcW w:w="1928" w:type="dxa"/>
                <w:tcBorders>
                  <w:top w:val="single" w:color="000000" w:sz="4" w:space="0"/>
                  <w:left w:val="single" w:color="000000" w:sz="12" w:space="0"/>
                  <w:bottom w:val="single" w:color="000000" w:sz="12" w:space="0"/>
                  <w:right w:val="single" w:color="000000" w:sz="4" w:space="0"/>
                </w:tcBorders>
                <w:shd w:val="clear" w:color="auto" w:fill="FFFFFF"/>
                <w:vAlign w:val="center"/>
              </w:tcPr>
            </w:tcPrChange>
          </w:tcPr>
          <w:p>
            <w:pPr>
              <w:jc w:val="center"/>
              <w:rPr>
                <w:ins w:id="2000" w:author="小峰" w:date="2024-05-13T09:40:00Z"/>
                <w:rFonts w:ascii="宋体" w:hAnsi="宋体" w:cs="宋体"/>
                <w:color w:val="000000"/>
                <w:sz w:val="21"/>
                <w:szCs w:val="21"/>
              </w:rPr>
            </w:pPr>
            <w:ins w:id="2001" w:author="小峰" w:date="2024-05-13T09:40:00Z">
              <w:r>
                <w:rPr>
                  <w:rFonts w:hint="eastAsia" w:ascii="宋体" w:hAnsi="宋体" w:cs="宋体"/>
                  <w:color w:val="000000"/>
                  <w:sz w:val="21"/>
                  <w:szCs w:val="21"/>
                </w:rPr>
                <w:t>7</w:t>
              </w:r>
            </w:ins>
          </w:p>
        </w:tc>
        <w:tc>
          <w:tcPr>
            <w:tcW w:w="1176" w:type="pct"/>
            <w:tcBorders>
              <w:top w:val="nil"/>
              <w:left w:val="nil"/>
              <w:bottom w:val="nil"/>
              <w:right w:val="nil"/>
            </w:tcBorders>
            <w:shd w:val="clear" w:color="auto" w:fill="FFFFFF"/>
            <w:vAlign w:val="center"/>
            <w:tcPrChange w:id="2002"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2003" w:author="小峰" w:date="2024-05-13T09:40:00Z"/>
                <w:rFonts w:ascii="宋体" w:hAnsi="宋体" w:cs="宋体"/>
                <w:color w:val="000000"/>
                <w:sz w:val="21"/>
                <w:szCs w:val="21"/>
              </w:rPr>
            </w:pPr>
            <w:ins w:id="2004" w:author="小峰" w:date="2024-05-13T09:44:00Z">
              <w:r>
                <w:rPr>
                  <w:rFonts w:hint="eastAsia" w:ascii="宋体" w:hAnsi="宋体" w:cs="宋体"/>
                  <w:color w:val="000000"/>
                  <w:sz w:val="21"/>
                  <w:szCs w:val="21"/>
                </w:rPr>
                <w:t>AT+NAME</w:t>
              </w:r>
            </w:ins>
          </w:p>
        </w:tc>
        <w:tc>
          <w:tcPr>
            <w:tcW w:w="1957" w:type="pct"/>
            <w:tcBorders>
              <w:top w:val="nil"/>
              <w:left w:val="nil"/>
              <w:bottom w:val="nil"/>
              <w:right w:val="nil"/>
            </w:tcBorders>
            <w:shd w:val="clear" w:color="auto" w:fill="FFFFFF"/>
            <w:vAlign w:val="center"/>
            <w:tcPrChange w:id="2005"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2006" w:author="小峰" w:date="2024-05-13T09:40:00Z"/>
                <w:rFonts w:ascii="宋体" w:hAnsi="宋体" w:cs="宋体"/>
                <w:color w:val="000000"/>
                <w:sz w:val="21"/>
                <w:szCs w:val="21"/>
              </w:rPr>
            </w:pPr>
            <w:ins w:id="2007" w:author="小峰" w:date="2024-05-13T09:42:00Z">
              <w:r>
                <w:rPr>
                  <w:rFonts w:hint="eastAsia" w:ascii="宋体" w:hAnsi="宋体" w:cs="宋体"/>
                  <w:color w:val="000000"/>
                  <w:sz w:val="21"/>
                  <w:szCs w:val="21"/>
                </w:rPr>
                <w:t>广播名设置与查询</w:t>
              </w:r>
            </w:ins>
          </w:p>
        </w:tc>
        <w:tc>
          <w:tcPr>
            <w:tcW w:w="1274" w:type="pct"/>
            <w:tcBorders>
              <w:top w:val="nil"/>
              <w:left w:val="nil"/>
              <w:bottom w:val="nil"/>
              <w:right w:val="nil"/>
            </w:tcBorders>
            <w:shd w:val="clear" w:color="auto" w:fill="FFFFFF"/>
            <w:vAlign w:val="center"/>
            <w:tcPrChange w:id="2008" w:author="小峰" w:date="2024-05-13T11:01:00Z">
              <w:tcPr>
                <w:tcW w:w="1928" w:type="dxa"/>
                <w:tcBorders>
                  <w:top w:val="single" w:color="000000" w:sz="4" w:space="0"/>
                  <w:left w:val="single" w:color="000000" w:sz="4" w:space="0"/>
                  <w:bottom w:val="single" w:color="000000" w:sz="12" w:space="0"/>
                  <w:right w:val="single" w:color="000000" w:sz="12" w:space="0"/>
                </w:tcBorders>
                <w:shd w:val="clear" w:color="auto" w:fill="FFFFFF"/>
                <w:vAlign w:val="center"/>
              </w:tcPr>
            </w:tcPrChange>
          </w:tcPr>
          <w:p>
            <w:pPr>
              <w:jc w:val="center"/>
              <w:rPr>
                <w:ins w:id="2009" w:author="小峰" w:date="2024-05-13T09:40:00Z"/>
                <w:rFonts w:ascii="宋体" w:hAnsi="宋体" w:cs="宋体"/>
                <w:color w:val="000000"/>
                <w:sz w:val="21"/>
                <w:szCs w:val="21"/>
              </w:rPr>
            </w:pPr>
            <w:ins w:id="2010" w:author="小峰" w:date="2024-05-13T09:43:00Z">
              <w:r>
                <w:rPr>
                  <w:rFonts w:hint="eastAsia" w:ascii="宋体" w:hAnsi="宋体" w:cs="宋体"/>
                  <w:color w:val="000000"/>
                  <w:sz w:val="21"/>
                  <w:szCs w:val="21"/>
                </w:rPr>
                <w:t>JDY-31-SPP</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012"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2011" w:author="小峰" w:date="2024-05-13T09:40:00Z"/>
          <w:trPrChange w:id="2012" w:author="小峰" w:date="2024-05-13T11:01:00Z">
            <w:trPr>
              <w:trHeight w:val="510" w:hRule="atLeast"/>
            </w:trPr>
          </w:trPrChange>
        </w:trPr>
        <w:tc>
          <w:tcPr>
            <w:tcW w:w="590" w:type="pct"/>
            <w:tcBorders>
              <w:top w:val="nil"/>
              <w:left w:val="nil"/>
              <w:bottom w:val="nil"/>
              <w:right w:val="nil"/>
            </w:tcBorders>
            <w:shd w:val="clear" w:color="auto" w:fill="FFFFFF"/>
            <w:vAlign w:val="center"/>
            <w:tcPrChange w:id="2013" w:author="小峰" w:date="2024-05-13T11:01:00Z">
              <w:tcPr>
                <w:tcW w:w="1928" w:type="dxa"/>
                <w:tcBorders>
                  <w:top w:val="single" w:color="000000" w:sz="4" w:space="0"/>
                  <w:left w:val="single" w:color="000000" w:sz="12" w:space="0"/>
                  <w:bottom w:val="single" w:color="000000" w:sz="12" w:space="0"/>
                  <w:right w:val="single" w:color="000000" w:sz="4" w:space="0"/>
                </w:tcBorders>
                <w:shd w:val="clear" w:color="auto" w:fill="FFFFFF"/>
                <w:vAlign w:val="center"/>
              </w:tcPr>
            </w:tcPrChange>
          </w:tcPr>
          <w:p>
            <w:pPr>
              <w:jc w:val="center"/>
              <w:rPr>
                <w:ins w:id="2014" w:author="小峰" w:date="2024-05-13T09:40:00Z"/>
                <w:rFonts w:ascii="宋体" w:hAnsi="宋体" w:cs="宋体"/>
                <w:color w:val="000000"/>
                <w:sz w:val="21"/>
                <w:szCs w:val="21"/>
              </w:rPr>
            </w:pPr>
            <w:ins w:id="2015" w:author="小峰" w:date="2024-05-13T09:40:00Z">
              <w:r>
                <w:rPr>
                  <w:rFonts w:hint="eastAsia" w:ascii="宋体" w:hAnsi="宋体" w:cs="宋体"/>
                  <w:color w:val="000000"/>
                  <w:sz w:val="21"/>
                  <w:szCs w:val="21"/>
                </w:rPr>
                <w:t>8</w:t>
              </w:r>
            </w:ins>
          </w:p>
        </w:tc>
        <w:tc>
          <w:tcPr>
            <w:tcW w:w="1176" w:type="pct"/>
            <w:tcBorders>
              <w:top w:val="nil"/>
              <w:left w:val="nil"/>
              <w:bottom w:val="nil"/>
              <w:right w:val="nil"/>
            </w:tcBorders>
            <w:shd w:val="clear" w:color="auto" w:fill="FFFFFF"/>
            <w:vAlign w:val="center"/>
            <w:tcPrChange w:id="2016"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2017" w:author="小峰" w:date="2024-05-13T09:40:00Z"/>
                <w:rFonts w:ascii="宋体" w:hAnsi="宋体" w:cs="宋体"/>
                <w:color w:val="000000"/>
                <w:sz w:val="21"/>
                <w:szCs w:val="21"/>
              </w:rPr>
            </w:pPr>
            <w:ins w:id="2018" w:author="小峰" w:date="2024-05-13T09:44:00Z">
              <w:r>
                <w:rPr>
                  <w:rFonts w:hint="eastAsia" w:ascii="宋体" w:hAnsi="宋体" w:cs="宋体"/>
                  <w:color w:val="000000"/>
                  <w:sz w:val="21"/>
                  <w:szCs w:val="21"/>
                </w:rPr>
                <w:t>AT</w:t>
              </w:r>
            </w:ins>
            <w:ins w:id="2019" w:author="小峰" w:date="2024-05-13T09:45:00Z">
              <w:r>
                <w:rPr>
                  <w:rFonts w:hint="eastAsia" w:ascii="宋体" w:hAnsi="宋体" w:cs="宋体"/>
                  <w:color w:val="000000"/>
                  <w:sz w:val="21"/>
                  <w:szCs w:val="21"/>
                </w:rPr>
                <w:t>+DEFAULT</w:t>
              </w:r>
            </w:ins>
          </w:p>
        </w:tc>
        <w:tc>
          <w:tcPr>
            <w:tcW w:w="1957" w:type="pct"/>
            <w:tcBorders>
              <w:top w:val="nil"/>
              <w:left w:val="nil"/>
              <w:bottom w:val="nil"/>
              <w:right w:val="nil"/>
            </w:tcBorders>
            <w:shd w:val="clear" w:color="auto" w:fill="FFFFFF"/>
            <w:vAlign w:val="center"/>
            <w:tcPrChange w:id="2020"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2021" w:author="小峰" w:date="2024-05-13T09:40:00Z"/>
                <w:rFonts w:ascii="宋体" w:hAnsi="宋体" w:cs="宋体"/>
                <w:color w:val="000000"/>
                <w:sz w:val="21"/>
                <w:szCs w:val="21"/>
              </w:rPr>
            </w:pPr>
            <w:ins w:id="2022" w:author="小峰" w:date="2024-05-13T09:43:00Z">
              <w:r>
                <w:rPr>
                  <w:rFonts w:hint="eastAsia" w:ascii="宋体" w:hAnsi="宋体" w:cs="宋体"/>
                  <w:color w:val="000000"/>
                  <w:sz w:val="21"/>
                  <w:szCs w:val="21"/>
                </w:rPr>
                <w:t>恢复出厂设置</w:t>
              </w:r>
            </w:ins>
          </w:p>
        </w:tc>
        <w:tc>
          <w:tcPr>
            <w:tcW w:w="1274" w:type="pct"/>
            <w:tcBorders>
              <w:top w:val="nil"/>
              <w:left w:val="nil"/>
              <w:bottom w:val="nil"/>
              <w:right w:val="nil"/>
            </w:tcBorders>
            <w:shd w:val="clear" w:color="auto" w:fill="FFFFFF"/>
            <w:vAlign w:val="center"/>
            <w:tcPrChange w:id="2023" w:author="小峰" w:date="2024-05-13T11:01:00Z">
              <w:tcPr>
                <w:tcW w:w="1928" w:type="dxa"/>
                <w:tcBorders>
                  <w:top w:val="single" w:color="000000" w:sz="4" w:space="0"/>
                  <w:left w:val="single" w:color="000000" w:sz="4" w:space="0"/>
                  <w:bottom w:val="single" w:color="000000" w:sz="12" w:space="0"/>
                  <w:right w:val="single" w:color="000000" w:sz="12" w:space="0"/>
                </w:tcBorders>
                <w:shd w:val="clear" w:color="auto" w:fill="FFFFFF"/>
                <w:vAlign w:val="center"/>
              </w:tcPr>
            </w:tcPrChange>
          </w:tcPr>
          <w:p>
            <w:pPr>
              <w:jc w:val="center"/>
              <w:rPr>
                <w:ins w:id="2024" w:author="小峰" w:date="2024-05-13T09:40:00Z"/>
                <w:rFonts w:ascii="宋体" w:hAnsi="宋体" w:cs="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026" w:author="小峰" w:date="2024-05-13T11:01: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jc w:val="center"/>
          <w:ins w:id="2025" w:author="小峰" w:date="2024-05-13T09:40:00Z"/>
          <w:trPrChange w:id="2026" w:author="小峰" w:date="2024-05-13T11:01:00Z">
            <w:trPr>
              <w:trHeight w:val="510" w:hRule="atLeast"/>
            </w:trPr>
          </w:trPrChange>
        </w:trPr>
        <w:tc>
          <w:tcPr>
            <w:tcW w:w="590" w:type="pct"/>
            <w:tcBorders>
              <w:top w:val="nil"/>
              <w:left w:val="nil"/>
              <w:bottom w:val="single" w:color="000000" w:sz="12" w:space="0"/>
              <w:right w:val="nil"/>
            </w:tcBorders>
            <w:shd w:val="clear" w:color="auto" w:fill="FFFFFF"/>
            <w:vAlign w:val="center"/>
            <w:tcPrChange w:id="2027" w:author="小峰" w:date="2024-05-13T11:01:00Z">
              <w:tcPr>
                <w:tcW w:w="1928" w:type="dxa"/>
                <w:tcBorders>
                  <w:top w:val="single" w:color="000000" w:sz="4" w:space="0"/>
                  <w:left w:val="single" w:color="000000" w:sz="12" w:space="0"/>
                  <w:bottom w:val="single" w:color="000000" w:sz="12" w:space="0"/>
                  <w:right w:val="single" w:color="000000" w:sz="4" w:space="0"/>
                </w:tcBorders>
                <w:shd w:val="clear" w:color="auto" w:fill="FFFFFF"/>
                <w:vAlign w:val="center"/>
              </w:tcPr>
            </w:tcPrChange>
          </w:tcPr>
          <w:p>
            <w:pPr>
              <w:jc w:val="center"/>
              <w:rPr>
                <w:ins w:id="2028" w:author="小峰" w:date="2024-05-13T09:40:00Z"/>
                <w:rFonts w:ascii="宋体" w:hAnsi="宋体" w:cs="宋体"/>
                <w:color w:val="000000"/>
                <w:sz w:val="21"/>
                <w:szCs w:val="21"/>
              </w:rPr>
            </w:pPr>
            <w:ins w:id="2029" w:author="小峰" w:date="2024-05-13T09:40:00Z">
              <w:r>
                <w:rPr>
                  <w:rFonts w:hint="eastAsia" w:ascii="宋体" w:hAnsi="宋体" w:cs="宋体"/>
                  <w:color w:val="000000"/>
                  <w:sz w:val="21"/>
                  <w:szCs w:val="21"/>
                </w:rPr>
                <w:t>9</w:t>
              </w:r>
            </w:ins>
          </w:p>
        </w:tc>
        <w:tc>
          <w:tcPr>
            <w:tcW w:w="1176" w:type="pct"/>
            <w:tcBorders>
              <w:top w:val="nil"/>
              <w:left w:val="nil"/>
              <w:bottom w:val="single" w:color="000000" w:sz="12" w:space="0"/>
              <w:right w:val="nil"/>
            </w:tcBorders>
            <w:shd w:val="clear" w:color="auto" w:fill="FFFFFF"/>
            <w:vAlign w:val="center"/>
            <w:tcPrChange w:id="2030"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2031" w:author="小峰" w:date="2024-05-13T09:40:00Z"/>
                <w:rFonts w:ascii="宋体" w:hAnsi="宋体" w:cs="宋体"/>
                <w:color w:val="000000"/>
                <w:sz w:val="21"/>
                <w:szCs w:val="21"/>
              </w:rPr>
            </w:pPr>
            <w:ins w:id="2032" w:author="小峰" w:date="2024-05-13T09:45:00Z">
              <w:r>
                <w:rPr>
                  <w:rFonts w:hint="eastAsia" w:ascii="宋体" w:hAnsi="宋体" w:cs="宋体"/>
                  <w:color w:val="000000"/>
                  <w:sz w:val="21"/>
                  <w:szCs w:val="21"/>
                </w:rPr>
                <w:t>AT+ENLOG</w:t>
              </w:r>
            </w:ins>
          </w:p>
        </w:tc>
        <w:tc>
          <w:tcPr>
            <w:tcW w:w="1957" w:type="pct"/>
            <w:tcBorders>
              <w:top w:val="nil"/>
              <w:left w:val="nil"/>
              <w:bottom w:val="single" w:color="000000" w:sz="12" w:space="0"/>
              <w:right w:val="nil"/>
            </w:tcBorders>
            <w:shd w:val="clear" w:color="auto" w:fill="FFFFFF"/>
            <w:vAlign w:val="center"/>
            <w:tcPrChange w:id="2033" w:author="小峰" w:date="2024-05-13T11:01:00Z">
              <w:tcPr>
                <w:tcW w:w="1928" w:type="dxa"/>
                <w:tcBorders>
                  <w:top w:val="single" w:color="000000" w:sz="4" w:space="0"/>
                  <w:left w:val="single" w:color="000000" w:sz="4" w:space="0"/>
                  <w:bottom w:val="single" w:color="000000" w:sz="12" w:space="0"/>
                  <w:right w:val="single" w:color="000000" w:sz="4" w:space="0"/>
                </w:tcBorders>
                <w:shd w:val="clear" w:color="auto" w:fill="FFFFFF"/>
                <w:vAlign w:val="center"/>
              </w:tcPr>
            </w:tcPrChange>
          </w:tcPr>
          <w:p>
            <w:pPr>
              <w:jc w:val="center"/>
              <w:rPr>
                <w:ins w:id="2034" w:author="小峰" w:date="2024-05-13T09:40:00Z"/>
                <w:rFonts w:ascii="宋体" w:hAnsi="宋体" w:cs="宋体"/>
                <w:color w:val="000000"/>
                <w:sz w:val="21"/>
                <w:szCs w:val="21"/>
              </w:rPr>
            </w:pPr>
            <w:ins w:id="2035" w:author="小峰" w:date="2024-05-13T09:43:00Z">
              <w:r>
                <w:rPr>
                  <w:rFonts w:hint="eastAsia" w:ascii="宋体" w:hAnsi="宋体" w:cs="宋体"/>
                  <w:color w:val="000000"/>
                  <w:sz w:val="21"/>
                  <w:szCs w:val="21"/>
                </w:rPr>
                <w:t>串口状态输出使能</w:t>
              </w:r>
            </w:ins>
          </w:p>
        </w:tc>
        <w:tc>
          <w:tcPr>
            <w:tcW w:w="1274" w:type="pct"/>
            <w:tcBorders>
              <w:top w:val="nil"/>
              <w:left w:val="nil"/>
              <w:bottom w:val="single" w:color="000000" w:sz="12" w:space="0"/>
              <w:right w:val="nil"/>
            </w:tcBorders>
            <w:shd w:val="clear" w:color="auto" w:fill="FFFFFF"/>
            <w:vAlign w:val="center"/>
            <w:tcPrChange w:id="2036" w:author="小峰" w:date="2024-05-13T11:01:00Z">
              <w:tcPr>
                <w:tcW w:w="1928" w:type="dxa"/>
                <w:tcBorders>
                  <w:top w:val="single" w:color="000000" w:sz="4" w:space="0"/>
                  <w:left w:val="single" w:color="000000" w:sz="4" w:space="0"/>
                  <w:bottom w:val="single" w:color="000000" w:sz="12" w:space="0"/>
                  <w:right w:val="single" w:color="000000" w:sz="12" w:space="0"/>
                </w:tcBorders>
                <w:shd w:val="clear" w:color="auto" w:fill="FFFFFF"/>
                <w:vAlign w:val="center"/>
              </w:tcPr>
            </w:tcPrChange>
          </w:tcPr>
          <w:p>
            <w:pPr>
              <w:jc w:val="center"/>
              <w:rPr>
                <w:ins w:id="2037" w:author="小峰" w:date="2024-05-13T09:40:00Z"/>
                <w:rFonts w:ascii="宋体" w:hAnsi="宋体" w:cs="宋体"/>
                <w:color w:val="000000"/>
                <w:sz w:val="21"/>
                <w:szCs w:val="21"/>
              </w:rPr>
            </w:pPr>
            <w:ins w:id="2038" w:author="小峰" w:date="2024-05-13T09:43:00Z">
              <w:r>
                <w:rPr>
                  <w:rFonts w:hint="eastAsia" w:ascii="宋体" w:hAnsi="宋体" w:cs="宋体"/>
                  <w:color w:val="000000"/>
                  <w:sz w:val="21"/>
                  <w:szCs w:val="21"/>
                </w:rPr>
                <w:t>1</w:t>
              </w:r>
            </w:ins>
          </w:p>
        </w:tc>
      </w:tr>
    </w:tbl>
    <w:p>
      <w:pPr>
        <w:rPr>
          <w:ins w:id="2039" w:author="小峰" w:date="2024-05-11T19:42:00Z"/>
        </w:rPr>
      </w:pPr>
    </w:p>
    <w:p>
      <w:pPr>
        <w:rPr>
          <w:ins w:id="2040" w:author="小峰" w:date="2024-05-11T19:33:00Z"/>
          <w:del w:id="2041" w:author="小峰" w:date="2024-05-13T09:48:00Z"/>
        </w:rPr>
      </w:pPr>
    </w:p>
    <w:p>
      <w:pPr>
        <w:rPr>
          <w:ins w:id="2042" w:author="小峰" w:date="2024-05-11T19:26:00Z"/>
        </w:rPr>
      </w:pPr>
      <w:ins w:id="2043" w:author="小峰" w:date="2024-05-13T10:06:00Z">
        <w:r>
          <w:rPr>
            <w:rFonts w:hint="eastAsia"/>
          </w:rPr>
          <w:tab/>
        </w:r>
      </w:ins>
      <w:ins w:id="2044" w:author="小峰" w:date="2024-05-13T10:06:00Z">
        <w:r>
          <w:rPr>
            <w:rFonts w:hint="eastAsia"/>
          </w:rPr>
          <w:t>JDY-31为经典蓝牙协议</w:t>
        </w:r>
      </w:ins>
      <w:ins w:id="2045" w:author="小峰" w:date="2024-05-13T10:07:00Z">
        <w:r>
          <w:rPr>
            <w:rFonts w:hint="eastAsia"/>
          </w:rPr>
          <w:t>，可以与支持蓝牙的电脑（台式，笔记本），手机（</w:t>
        </w:r>
      </w:ins>
      <w:ins w:id="2046" w:author="小峰" w:date="2024-05-13T10:08:00Z">
        <w:r>
          <w:rPr>
            <w:rFonts w:hint="eastAsia"/>
          </w:rPr>
          <w:t>android</w:t>
        </w:r>
      </w:ins>
      <w:ins w:id="2047" w:author="小峰" w:date="2024-05-13T10:07:00Z">
        <w:r>
          <w:rPr>
            <w:rFonts w:hint="eastAsia"/>
          </w:rPr>
          <w:t>）</w:t>
        </w:r>
      </w:ins>
      <w:ins w:id="2048" w:author="小峰" w:date="2024-05-13T10:08:00Z">
        <w:r>
          <w:rPr>
            <w:rFonts w:hint="eastAsia"/>
          </w:rPr>
          <w:t>通信。可应用于Windows蓝牙串口透析，android蓝牙串口透析，智能</w:t>
        </w:r>
      </w:ins>
      <w:ins w:id="2049" w:author="小峰" w:date="2024-05-13T10:09:00Z">
        <w:r>
          <w:rPr>
            <w:rFonts w:hint="eastAsia"/>
          </w:rPr>
          <w:t>家居控制，汽车ODB检测装置，蓝牙玩具，共享移动电源，共享体重秤，</w:t>
        </w:r>
      </w:ins>
      <w:ins w:id="2050" w:author="小峰" w:date="2024-05-13T10:10:00Z">
        <w:r>
          <w:rPr>
            <w:rFonts w:hint="eastAsia"/>
          </w:rPr>
          <w:t>医疗仪器等。</w:t>
        </w:r>
      </w:ins>
    </w:p>
    <w:p>
      <w:pPr>
        <w:pStyle w:val="4"/>
        <w:spacing w:before="120"/>
        <w:rPr>
          <w:ins w:id="2052" w:author="小峰" w:date="2024-05-11T19:26:00Z"/>
        </w:rPr>
        <w:pPrChange w:id="2051" w:author="小峰" w:date="2024-05-11T19:26:00Z">
          <w:pPr/>
        </w:pPrChange>
      </w:pPr>
      <w:ins w:id="2053" w:author="小峰" w:date="2024-05-11T19:26:00Z">
        <w:bookmarkStart w:id="148" w:name="_Toc18209"/>
        <w:bookmarkStart w:id="149" w:name="_Toc22048"/>
        <w:r>
          <w:rPr>
            <w:rFonts w:hint="eastAsia"/>
          </w:rPr>
          <w:t>3.7.2硬件连接</w:t>
        </w:r>
        <w:bookmarkEnd w:id="148"/>
        <w:bookmarkEnd w:id="149"/>
      </w:ins>
    </w:p>
    <w:p>
      <w:pPr>
        <w:rPr>
          <w:ins w:id="2054" w:author="小峰" w:date="2024-05-13T09:36:00Z"/>
        </w:rPr>
      </w:pPr>
      <w:ins w:id="2055" w:author="小峰" w:date="2024-05-13T09:37:00Z">
        <w:r>
          <w:rPr>
            <w:rFonts w:hint="eastAsia"/>
          </w:rPr>
          <w:tab/>
        </w:r>
      </w:ins>
      <w:ins w:id="2056" w:author="小峰" w:date="2024-05-11T19:49:00Z">
        <w:del w:id="2057" w:author="小峰" w:date="2024-05-13T09:36:00Z">
          <w:r>
            <w:rPr>
              <w:rFonts w:hint="eastAsia"/>
            </w:rPr>
            <w:tab/>
          </w:r>
        </w:del>
      </w:ins>
      <w:ins w:id="2058" w:author="小峰" w:date="2024-05-13T09:36:00Z">
        <w:r>
          <w:rPr>
            <w:rFonts w:hint="eastAsia"/>
          </w:rPr>
          <w:t>JDY-31支持贴片与焊接排针</w:t>
        </w:r>
      </w:ins>
    </w:p>
    <w:p>
      <w:pPr>
        <w:rPr>
          <w:ins w:id="2059" w:author="小峰" w:date="2024-05-13T09:36:00Z"/>
        </w:rPr>
      </w:pPr>
      <w:ins w:id="2060" w:author="小峰" w:date="2024-05-13T09:37:00Z">
        <w:r>
          <w:rPr>
            <w:rFonts w:hint="eastAsia"/>
          </w:rPr>
          <w:tab/>
        </w:r>
      </w:ins>
      <w:ins w:id="2061" w:author="小峰" w:date="2024-05-13T09:36:00Z">
        <w:r>
          <w:rPr>
            <w:rFonts w:hint="eastAsia"/>
          </w:rPr>
          <w:t>排针应用：排针规格为标准 2.54 间距排针，只需焊接模块上 5 个排针孔即可。</w:t>
        </w:r>
      </w:ins>
    </w:p>
    <w:p>
      <w:pPr>
        <w:rPr>
          <w:ins w:id="2062" w:author="小峰" w:date="2024-05-13T09:36:00Z"/>
        </w:rPr>
      </w:pPr>
      <w:ins w:id="2063" w:author="小峰" w:date="2024-05-13T09:37:00Z">
        <w:r>
          <w:rPr>
            <w:rFonts w:hint="eastAsia"/>
          </w:rPr>
          <w:tab/>
        </w:r>
      </w:ins>
      <w:ins w:id="2064" w:author="小峰" w:date="2024-05-13T09:36:00Z">
        <w:r>
          <w:rPr>
            <w:rFonts w:hint="eastAsia"/>
          </w:rPr>
          <w:t>贴片应用：一般应用只需要连接 VCC、GND、RXD、TXD 4 个引脚，如需在连接</w:t>
        </w:r>
      </w:ins>
    </w:p>
    <w:p>
      <w:pPr>
        <w:rPr>
          <w:ins w:id="2065" w:author="小峰" w:date="2024-05-11T19:47:00Z"/>
        </w:rPr>
      </w:pPr>
      <w:ins w:id="2066" w:author="小峰" w:date="2024-05-13T09:36:00Z">
        <w:r>
          <w:rPr>
            <w:rFonts w:hint="eastAsia"/>
          </w:rPr>
          <w:t>状态主动断开连接，在连接状态发送 AT+DISC</w:t>
        </w:r>
      </w:ins>
      <w:ins w:id="2067" w:author="小峰" w:date="2024-05-13T09:37:00Z">
        <w:r>
          <w:rPr>
            <w:rFonts w:hint="eastAsia"/>
          </w:rPr>
          <w:t>。</w:t>
        </w:r>
      </w:ins>
    </w:p>
    <w:p>
      <w:pPr>
        <w:tabs>
          <w:tab w:val="left" w:pos="377"/>
        </w:tabs>
        <w:jc w:val="center"/>
        <w:rPr>
          <w:ins w:id="2069" w:author="小峰" w:date="2024-05-11T19:49:00Z"/>
        </w:rPr>
        <w:pPrChange w:id="2068" w:author="小峰" w:date="2024-05-11T19:49:00Z">
          <w:pPr/>
        </w:pPrChange>
      </w:pPr>
      <w:ins w:id="2070" w:author="小峰" w:date="2024-05-11T19:49:00Z">
        <w:r>
          <w:rPr/>
          <w:drawing>
            <wp:inline distT="0" distB="0" distL="0" distR="0">
              <wp:extent cx="2400300" cy="2590800"/>
              <wp:effectExtent l="0" t="0" r="0" b="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400300" cy="2590800"/>
                      </a:xfrm>
                      <a:prstGeom prst="rect">
                        <a:avLst/>
                      </a:prstGeom>
                      <a:noFill/>
                      <a:ln>
                        <a:noFill/>
                      </a:ln>
                      <a:effectLst/>
                    </pic:spPr>
                  </pic:pic>
                </a:graphicData>
              </a:graphic>
            </wp:inline>
          </w:drawing>
        </w:r>
      </w:ins>
    </w:p>
    <w:p>
      <w:pPr>
        <w:pStyle w:val="22"/>
        <w:rPr>
          <w:ins w:id="2073" w:author="小峰" w:date="2024-05-11T19:49:00Z"/>
        </w:rPr>
        <w:pPrChange w:id="2072" w:author="小峰" w:date="2024-05-11T20:02:00Z">
          <w:pPr/>
        </w:pPrChange>
      </w:pPr>
      <w:ins w:id="2074" w:author="小峰" w:date="2024-05-11T19:49:00Z">
        <w:r>
          <w:rPr>
            <w:rFonts w:hint="eastAsia"/>
          </w:rPr>
          <w:t>图3.1</w:t>
        </w:r>
      </w:ins>
      <w:ins w:id="2075" w:author="小峰" w:date="2024-05-11T19:50:00Z">
        <w:r>
          <w:rPr>
            <w:rFonts w:hint="eastAsia"/>
          </w:rPr>
          <w:t>4  JDY-31原理图</w:t>
        </w:r>
      </w:ins>
    </w:p>
    <w:p>
      <w:pPr>
        <w:rPr>
          <w:ins w:id="2076" w:author="小峰" w:date="2024-05-11T19:47:00Z"/>
        </w:rPr>
      </w:pPr>
    </w:p>
    <w:p>
      <w:pPr>
        <w:rPr>
          <w:ins w:id="2077" w:author="小峰" w:date="2024-05-11T19:57:00Z"/>
        </w:rPr>
      </w:pPr>
      <w:ins w:id="2078" w:author="小峰" w:date="2024-05-11T19:56:00Z">
        <w:r>
          <w:rPr>
            <w:rFonts w:hint="eastAsia"/>
          </w:rPr>
          <w:tab/>
        </w:r>
      </w:ins>
      <w:ins w:id="2079" w:author="小峰" w:date="2024-05-11T19:56:00Z">
        <w:r>
          <w:rPr>
            <w:rFonts w:hint="eastAsia"/>
          </w:rPr>
          <w:t>JDY-31与微控制器的连接方式为：VCC连接 3.3V，GND 连接微控制器的 GND，TXD连接微控制器的 PA10接口，RXD连接微控制</w:t>
        </w:r>
      </w:ins>
      <w:ins w:id="2080" w:author="小峰" w:date="2024-05-11T19:57:00Z">
        <w:r>
          <w:rPr>
            <w:rFonts w:hint="eastAsia"/>
          </w:rPr>
          <w:t>器PA9，其他引脚悬空。</w:t>
        </w:r>
      </w:ins>
      <w:ins w:id="2081" w:author="小峰" w:date="2024-05-11T19:56:00Z">
        <w:r>
          <w:rPr>
            <w:rFonts w:hint="eastAsia"/>
          </w:rPr>
          <w:t>引脚与开发板引脚连接如表 3.</w:t>
        </w:r>
      </w:ins>
      <w:ins w:id="2082" w:author="小峰" w:date="2024-05-13T10:39:00Z">
        <w:r>
          <w:rPr>
            <w:rFonts w:hint="eastAsia"/>
          </w:rPr>
          <w:t>8</w:t>
        </w:r>
      </w:ins>
      <w:ins w:id="2083" w:author="小峰" w:date="2024-05-11T19:57:00Z">
        <w:del w:id="2084" w:author="小峰" w:date="2024-05-13T10:39:00Z">
          <w:r>
            <w:rPr>
              <w:rFonts w:hint="eastAsia"/>
            </w:rPr>
            <w:delText>7</w:delText>
          </w:r>
        </w:del>
      </w:ins>
      <w:ins w:id="2085" w:author="小峰" w:date="2024-05-11T19:56:00Z">
        <w:r>
          <w:rPr>
            <w:rFonts w:hint="eastAsia"/>
          </w:rPr>
          <w:t>所示：</w:t>
        </w:r>
      </w:ins>
    </w:p>
    <w:p>
      <w:pPr>
        <w:rPr>
          <w:ins w:id="2086" w:author="小峰" w:date="2024-05-11T19:57:00Z"/>
          <w:del w:id="2087" w:author="小峰" w:date="2024-05-13T09:48:00Z"/>
        </w:rPr>
      </w:pPr>
    </w:p>
    <w:p>
      <w:pPr>
        <w:rPr>
          <w:ins w:id="2088" w:author="小峰" w:date="2024-05-11T19:57:00Z"/>
          <w:del w:id="2089" w:author="小峰" w:date="2024-05-13T09:48:00Z"/>
        </w:rPr>
      </w:pPr>
    </w:p>
    <w:p>
      <w:pPr>
        <w:rPr>
          <w:ins w:id="2090" w:author="小峰" w:date="2024-05-11T19:57:00Z"/>
          <w:del w:id="2091" w:author="小峰" w:date="2024-05-13T09:48:00Z"/>
        </w:rPr>
      </w:pPr>
    </w:p>
    <w:p>
      <w:pPr>
        <w:rPr>
          <w:ins w:id="2092" w:author="小峰" w:date="2024-05-11T19:57:00Z"/>
          <w:del w:id="2093" w:author="小峰" w:date="2024-05-13T09:48:00Z"/>
        </w:rPr>
      </w:pPr>
    </w:p>
    <w:p>
      <w:pPr>
        <w:rPr>
          <w:ins w:id="2094" w:author="小峰" w:date="2024-05-11T19:57:00Z"/>
          <w:del w:id="2095" w:author="小峰" w:date="2024-05-13T09:48:00Z"/>
        </w:rPr>
      </w:pPr>
    </w:p>
    <w:p>
      <w:pPr>
        <w:rPr>
          <w:ins w:id="2096" w:author="小峰" w:date="2024-05-11T19:57:00Z"/>
        </w:rPr>
      </w:pPr>
    </w:p>
    <w:p>
      <w:pPr>
        <w:pStyle w:val="23"/>
        <w:rPr>
          <w:ins w:id="2097" w:author="小峰" w:date="2024-05-11T19:57:00Z"/>
          <w:rFonts w:hint="default"/>
        </w:rPr>
      </w:pPr>
      <w:ins w:id="2098" w:author="小峰" w:date="2024-05-11T19:57:00Z">
        <w:r>
          <w:rPr/>
          <w:t>表3.</w:t>
        </w:r>
      </w:ins>
      <w:ins w:id="2099" w:author="小峰" w:date="2024-05-13T10:39:00Z">
        <w:r>
          <w:rPr/>
          <w:t>8</w:t>
        </w:r>
      </w:ins>
      <w:ins w:id="2100" w:author="小峰" w:date="2024-05-11T19:57:00Z">
        <w:del w:id="2101" w:author="小峰" w:date="2024-05-13T10:39:00Z">
          <w:r>
            <w:rPr/>
            <w:delText>7</w:delText>
          </w:r>
        </w:del>
      </w:ins>
      <w:ins w:id="2102" w:author="小峰" w:date="2024-05-11T19:57:00Z">
        <w:r>
          <w:rPr/>
          <w:t xml:space="preserve">  </w:t>
        </w:r>
      </w:ins>
      <w:ins w:id="2103" w:author="小峰" w:date="2024-05-11T19:58:00Z">
        <w:r>
          <w:rPr/>
          <w:t>JDY-31</w:t>
        </w:r>
      </w:ins>
      <w:ins w:id="2104" w:author="小峰" w:date="2024-05-11T19:57:00Z">
        <w:r>
          <w:rPr/>
          <w:t>传感器电路连接</w:t>
        </w:r>
      </w:ins>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2105" w:author="小峰" w:date="2024-05-13T09:47:00Z">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928"/>
        <w:gridCol w:w="1928"/>
        <w:gridCol w:w="1928"/>
        <w:gridCol w:w="1928"/>
        <w:gridCol w:w="1928"/>
        <w:tblGridChange w:id="2106">
          <w:tblGrid>
            <w:gridCol w:w="1928"/>
            <w:gridCol w:w="1928"/>
            <w:gridCol w:w="1928"/>
            <w:gridCol w:w="1928"/>
            <w:gridCol w:w="1928"/>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108" w:author="小峰" w:date="2024-05-13T09:47: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ins w:id="2107" w:author="小峰" w:date="2024-05-11T19:57:00Z"/>
          <w:trPrChange w:id="2108" w:author="小峰" w:date="2024-05-13T09:47:00Z">
            <w:trPr>
              <w:trHeight w:val="510" w:hRule="atLeast"/>
            </w:trPr>
          </w:trPrChange>
        </w:trPr>
        <w:tc>
          <w:tcPr>
            <w:tcW w:w="1928" w:type="dxa"/>
            <w:tcBorders>
              <w:top w:val="single" w:color="000000" w:sz="12" w:space="0"/>
              <w:left w:val="nil"/>
              <w:bottom w:val="single" w:color="000000" w:sz="4" w:space="0"/>
              <w:right w:val="nil"/>
            </w:tcBorders>
            <w:shd w:val="clear" w:color="auto" w:fill="FFFFFF"/>
            <w:vAlign w:val="center"/>
            <w:tcPrChange w:id="2109"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2110" w:author="小峰" w:date="2024-05-11T19:57:00Z"/>
                <w:rFonts w:ascii="宋体" w:hAnsi="宋体" w:cs="宋体"/>
                <w:color w:val="000000"/>
                <w:sz w:val="21"/>
                <w:szCs w:val="21"/>
              </w:rPr>
            </w:pPr>
            <w:ins w:id="2111" w:author="小峰" w:date="2024-05-11T19:57:00Z">
              <w:r>
                <w:rPr>
                  <w:rFonts w:hint="eastAsia" w:ascii="宋体" w:hAnsi="宋体" w:cs="宋体"/>
                  <w:color w:val="000000"/>
                  <w:sz w:val="21"/>
                  <w:szCs w:val="21"/>
                  <w:lang w:bidi="ar"/>
                </w:rPr>
                <w:t>硬件名称</w:t>
              </w:r>
            </w:ins>
          </w:p>
        </w:tc>
        <w:tc>
          <w:tcPr>
            <w:tcW w:w="1928" w:type="dxa"/>
            <w:tcBorders>
              <w:top w:val="single" w:color="000000" w:sz="12" w:space="0"/>
              <w:left w:val="nil"/>
              <w:bottom w:val="single" w:color="000000" w:sz="4" w:space="0"/>
              <w:right w:val="nil"/>
            </w:tcBorders>
            <w:shd w:val="clear" w:color="auto" w:fill="FFFFFF"/>
            <w:vAlign w:val="center"/>
            <w:tcPrChange w:id="2112"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2113" w:author="小峰" w:date="2024-05-11T19:57:00Z"/>
                <w:rFonts w:ascii="宋体" w:hAnsi="宋体" w:cs="宋体"/>
                <w:color w:val="000000"/>
                <w:sz w:val="21"/>
                <w:szCs w:val="21"/>
              </w:rPr>
            </w:pPr>
            <w:ins w:id="2114" w:author="小峰" w:date="2024-05-11T19:57:00Z">
              <w:r>
                <w:rPr>
                  <w:rFonts w:hint="eastAsia" w:ascii="宋体" w:hAnsi="宋体" w:cs="宋体"/>
                  <w:color w:val="000000"/>
                  <w:sz w:val="21"/>
                  <w:szCs w:val="21"/>
                </w:rPr>
                <w:t>引脚</w:t>
              </w:r>
            </w:ins>
          </w:p>
        </w:tc>
        <w:tc>
          <w:tcPr>
            <w:tcW w:w="1928" w:type="dxa"/>
            <w:tcBorders>
              <w:top w:val="single" w:color="000000" w:sz="12" w:space="0"/>
              <w:left w:val="nil"/>
              <w:bottom w:val="single" w:color="000000" w:sz="4" w:space="0"/>
              <w:right w:val="nil"/>
            </w:tcBorders>
            <w:shd w:val="clear" w:color="auto" w:fill="FFFFFF"/>
            <w:vAlign w:val="center"/>
            <w:tcPrChange w:id="2115"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2116" w:author="小峰" w:date="2024-05-11T19:57:00Z"/>
                <w:rFonts w:ascii="宋体" w:hAnsi="宋体" w:cs="宋体"/>
                <w:color w:val="000000"/>
                <w:sz w:val="21"/>
                <w:szCs w:val="21"/>
              </w:rPr>
            </w:pPr>
            <w:ins w:id="2117" w:author="小峰" w:date="2024-05-11T19:57:00Z">
              <w:r>
                <w:rPr>
                  <w:rFonts w:hint="eastAsia" w:ascii="宋体" w:hAnsi="宋体" w:cs="宋体"/>
                  <w:color w:val="000000"/>
                  <w:sz w:val="21"/>
                  <w:szCs w:val="21"/>
                </w:rPr>
                <w:t>连接</w:t>
              </w:r>
            </w:ins>
          </w:p>
        </w:tc>
        <w:tc>
          <w:tcPr>
            <w:tcW w:w="1928" w:type="dxa"/>
            <w:tcBorders>
              <w:top w:val="single" w:color="000000" w:sz="12" w:space="0"/>
              <w:left w:val="nil"/>
              <w:bottom w:val="single" w:color="000000" w:sz="4" w:space="0"/>
              <w:right w:val="nil"/>
            </w:tcBorders>
            <w:shd w:val="clear" w:color="auto" w:fill="FFFFFF"/>
            <w:vAlign w:val="center"/>
            <w:tcPrChange w:id="2118"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2119" w:author="小峰" w:date="2024-05-11T19:57:00Z"/>
                <w:rFonts w:ascii="宋体" w:hAnsi="宋体" w:cs="宋体"/>
                <w:color w:val="000000"/>
                <w:sz w:val="21"/>
                <w:szCs w:val="21"/>
              </w:rPr>
            </w:pPr>
            <w:ins w:id="2120" w:author="小峰" w:date="2024-05-11T19:57:00Z">
              <w:r>
                <w:rPr>
                  <w:rFonts w:hint="eastAsia" w:ascii="宋体" w:hAnsi="宋体" w:cs="宋体"/>
                  <w:color w:val="000000"/>
                  <w:sz w:val="21"/>
                  <w:szCs w:val="21"/>
                </w:rPr>
                <w:t>开发板引脚</w:t>
              </w:r>
            </w:ins>
          </w:p>
        </w:tc>
        <w:tc>
          <w:tcPr>
            <w:tcW w:w="1928" w:type="dxa"/>
            <w:tcBorders>
              <w:top w:val="single" w:color="000000" w:sz="12" w:space="0"/>
              <w:left w:val="nil"/>
              <w:bottom w:val="single" w:color="000000" w:sz="4" w:space="0"/>
              <w:right w:val="nil"/>
            </w:tcBorders>
            <w:shd w:val="clear" w:color="auto" w:fill="FFFFFF"/>
            <w:vAlign w:val="center"/>
            <w:tcPrChange w:id="2121" w:author="小峰" w:date="2024-05-13T09:47:00Z">
              <w:tcPr>
                <w:tcW w:w="1928" w:type="dxa"/>
                <w:tcBorders>
                  <w:top w:val="single" w:color="000000" w:sz="12" w:space="0"/>
                  <w:left w:val="nil"/>
                  <w:bottom w:val="single" w:color="000000" w:sz="4" w:space="0"/>
                  <w:right w:val="nil"/>
                </w:tcBorders>
                <w:shd w:val="clear" w:color="auto" w:fill="FFFFFF"/>
                <w:vAlign w:val="center"/>
              </w:tcPr>
            </w:tcPrChange>
          </w:tcPr>
          <w:p>
            <w:pPr>
              <w:jc w:val="center"/>
              <w:rPr>
                <w:ins w:id="2122" w:author="小峰" w:date="2024-05-11T19:57:00Z"/>
                <w:rFonts w:ascii="宋体" w:hAnsi="宋体" w:cs="宋体"/>
                <w:color w:val="000000"/>
                <w:sz w:val="21"/>
                <w:szCs w:val="21"/>
              </w:rPr>
            </w:pPr>
            <w:ins w:id="2123" w:author="小峰" w:date="2024-05-11T19:57:00Z">
              <w:r>
                <w:rPr>
                  <w:rFonts w:hint="eastAsia" w:ascii="宋体" w:hAnsi="宋体" w:cs="宋体"/>
                  <w:color w:val="000000"/>
                  <w:sz w:val="21"/>
                  <w:szCs w:val="21"/>
                </w:rPr>
                <w:t>描述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125" w:author="小峰" w:date="2024-05-13T09:47: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ins w:id="2124" w:author="小峰" w:date="2024-05-11T19:57:00Z"/>
          <w:trPrChange w:id="2125" w:author="小峰" w:date="2024-05-13T09:47:00Z">
            <w:trPr>
              <w:trHeight w:val="510" w:hRule="atLeast"/>
            </w:trPr>
          </w:trPrChange>
        </w:trPr>
        <w:tc>
          <w:tcPr>
            <w:tcW w:w="1928" w:type="dxa"/>
            <w:vMerge w:val="restart"/>
            <w:tcBorders>
              <w:top w:val="single" w:color="000000" w:sz="4" w:space="0"/>
              <w:left w:val="nil"/>
              <w:bottom w:val="nil"/>
              <w:right w:val="nil"/>
            </w:tcBorders>
            <w:shd w:val="clear" w:color="auto" w:fill="FFFFFF"/>
            <w:vAlign w:val="center"/>
            <w:tcPrChange w:id="2126" w:author="小峰" w:date="2024-05-13T09:47:00Z">
              <w:tcPr>
                <w:tcW w:w="1928" w:type="dxa"/>
                <w:vMerge w:val="restart"/>
                <w:tcBorders>
                  <w:top w:val="single" w:color="000000" w:sz="4" w:space="0"/>
                  <w:left w:val="nil"/>
                  <w:right w:val="nil"/>
                </w:tcBorders>
                <w:shd w:val="clear" w:color="auto" w:fill="FFFFFF"/>
                <w:vAlign w:val="center"/>
              </w:tcPr>
            </w:tcPrChange>
          </w:tcPr>
          <w:p>
            <w:pPr>
              <w:jc w:val="center"/>
              <w:rPr>
                <w:ins w:id="2127" w:author="小峰" w:date="2024-05-11T19:57:00Z"/>
                <w:rFonts w:ascii="宋体" w:hAnsi="宋体" w:cs="宋体"/>
                <w:color w:val="000000"/>
                <w:sz w:val="21"/>
                <w:szCs w:val="21"/>
              </w:rPr>
            </w:pPr>
            <w:ins w:id="2128" w:author="小峰" w:date="2024-05-11T19:58:00Z">
              <w:r>
                <w:rPr>
                  <w:rFonts w:hint="eastAsia" w:ascii="宋体" w:hAnsi="宋体" w:cs="宋体"/>
                  <w:color w:val="000000"/>
                  <w:sz w:val="21"/>
                  <w:szCs w:val="21"/>
                </w:rPr>
                <w:t>JDY-31</w:t>
              </w:r>
            </w:ins>
          </w:p>
        </w:tc>
        <w:tc>
          <w:tcPr>
            <w:tcW w:w="1928" w:type="dxa"/>
            <w:tcBorders>
              <w:top w:val="single" w:color="000000" w:sz="4" w:space="0"/>
              <w:left w:val="nil"/>
              <w:bottom w:val="nil"/>
              <w:right w:val="nil"/>
            </w:tcBorders>
            <w:shd w:val="clear" w:color="auto" w:fill="FFFFFF"/>
            <w:vAlign w:val="center"/>
            <w:tcPrChange w:id="2129" w:author="小峰" w:date="2024-05-13T09:47:00Z">
              <w:tcPr>
                <w:tcW w:w="1928" w:type="dxa"/>
                <w:tcBorders>
                  <w:top w:val="single" w:color="000000" w:sz="4" w:space="0"/>
                  <w:left w:val="nil"/>
                  <w:bottom w:val="nil"/>
                  <w:right w:val="nil"/>
                </w:tcBorders>
                <w:shd w:val="clear" w:color="auto" w:fill="FFFFFF"/>
                <w:vAlign w:val="center"/>
              </w:tcPr>
            </w:tcPrChange>
          </w:tcPr>
          <w:p>
            <w:pPr>
              <w:jc w:val="center"/>
              <w:rPr>
                <w:ins w:id="2130" w:author="小峰" w:date="2024-05-11T19:57:00Z"/>
                <w:rFonts w:ascii="宋体" w:hAnsi="宋体" w:cs="宋体"/>
                <w:color w:val="000000"/>
                <w:sz w:val="21"/>
                <w:szCs w:val="21"/>
              </w:rPr>
            </w:pPr>
            <w:ins w:id="2131" w:author="小峰" w:date="2024-05-11T19:57: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Change w:id="2132" w:author="小峰" w:date="2024-05-13T09:47:00Z">
              <w:tcPr>
                <w:tcW w:w="1928" w:type="dxa"/>
                <w:tcBorders>
                  <w:top w:val="single" w:color="000000" w:sz="4" w:space="0"/>
                  <w:left w:val="nil"/>
                  <w:bottom w:val="nil"/>
                  <w:right w:val="nil"/>
                </w:tcBorders>
                <w:shd w:val="clear" w:color="auto" w:fill="FFFFFF"/>
                <w:vAlign w:val="center"/>
              </w:tcPr>
            </w:tcPrChange>
          </w:tcPr>
          <w:p>
            <w:pPr>
              <w:jc w:val="center"/>
              <w:rPr>
                <w:ins w:id="2133" w:author="小峰" w:date="2024-05-11T19:57:00Z"/>
                <w:rFonts w:ascii="宋体" w:hAnsi="宋体" w:cs="宋体"/>
                <w:color w:val="000000"/>
                <w:sz w:val="21"/>
                <w:szCs w:val="21"/>
              </w:rPr>
            </w:pPr>
            <w:ins w:id="2134" w:author="小峰" w:date="2024-05-11T19:57:00Z">
              <w:r>
                <w:rPr>
                  <w:rFonts w:hint="eastAsia" w:ascii="宋体" w:hAnsi="宋体" w:cs="宋体"/>
                  <w:color w:val="000000"/>
                  <w:sz w:val="21"/>
                  <w:szCs w:val="21"/>
                </w:rPr>
                <mc:AlternateContent>
                  <mc:Choice Requires="wps">
                    <w:drawing>
                      <wp:inline distT="0" distB="0" distL="0" distR="0">
                        <wp:extent cx="819150" cy="635"/>
                        <wp:effectExtent l="12700" t="83185" r="25400" b="78105"/>
                        <wp:docPr id="1854005262" name="自选图形 1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xKbbp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single" w:color="000000" w:sz="4" w:space="0"/>
              <w:left w:val="nil"/>
              <w:bottom w:val="nil"/>
              <w:right w:val="nil"/>
            </w:tcBorders>
            <w:shd w:val="clear" w:color="auto" w:fill="FFFFFF"/>
            <w:vAlign w:val="center"/>
            <w:tcPrChange w:id="2136" w:author="小峰" w:date="2024-05-13T09:47:00Z">
              <w:tcPr>
                <w:tcW w:w="1928" w:type="dxa"/>
                <w:tcBorders>
                  <w:top w:val="single" w:color="000000" w:sz="4" w:space="0"/>
                  <w:left w:val="nil"/>
                  <w:bottom w:val="nil"/>
                  <w:right w:val="nil"/>
                </w:tcBorders>
                <w:shd w:val="clear" w:color="auto" w:fill="FFFFFF"/>
                <w:vAlign w:val="center"/>
              </w:tcPr>
            </w:tcPrChange>
          </w:tcPr>
          <w:p>
            <w:pPr>
              <w:jc w:val="center"/>
              <w:rPr>
                <w:ins w:id="2137" w:author="小峰" w:date="2024-05-11T19:57:00Z"/>
                <w:rFonts w:ascii="宋体" w:hAnsi="宋体" w:cs="宋体"/>
                <w:color w:val="000000"/>
                <w:sz w:val="21"/>
                <w:szCs w:val="21"/>
              </w:rPr>
            </w:pPr>
            <w:ins w:id="2138" w:author="小峰" w:date="2024-05-11T19:57: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Change w:id="2139" w:author="小峰" w:date="2024-05-13T09:47:00Z">
              <w:tcPr>
                <w:tcW w:w="1928" w:type="dxa"/>
                <w:tcBorders>
                  <w:top w:val="single" w:color="000000" w:sz="4" w:space="0"/>
                  <w:left w:val="nil"/>
                  <w:bottom w:val="nil"/>
                  <w:right w:val="nil"/>
                </w:tcBorders>
                <w:shd w:val="clear" w:color="auto" w:fill="FFFFFF"/>
                <w:vAlign w:val="center"/>
              </w:tcPr>
            </w:tcPrChange>
          </w:tcPr>
          <w:p>
            <w:pPr>
              <w:jc w:val="center"/>
              <w:rPr>
                <w:ins w:id="2140" w:author="小峰" w:date="2024-05-11T19:57:00Z"/>
                <w:rFonts w:ascii="宋体" w:hAnsi="宋体" w:cs="宋体"/>
                <w:color w:val="000000"/>
                <w:sz w:val="21"/>
                <w:szCs w:val="21"/>
              </w:rPr>
            </w:pPr>
            <w:ins w:id="2141" w:author="小峰" w:date="2024-05-11T19:57:00Z">
              <w:r>
                <w:rPr>
                  <w:rFonts w:hint="eastAsia" w:ascii="宋体" w:hAnsi="宋体" w:cs="宋体"/>
                  <w:color w:val="000000"/>
                  <w:sz w:val="21"/>
                  <w:szCs w:val="21"/>
                </w:rPr>
                <w:t>电源</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143" w:author="小峰" w:date="2024-05-13T09:47: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ins w:id="2142" w:author="小峰" w:date="2024-05-11T19:57:00Z"/>
          <w:trPrChange w:id="2143" w:author="小峰" w:date="2024-05-13T09:47:00Z">
            <w:trPr>
              <w:trHeight w:val="510" w:hRule="atLeast"/>
            </w:trPr>
          </w:trPrChange>
        </w:trPr>
        <w:tc>
          <w:tcPr>
            <w:tcW w:w="1928" w:type="dxa"/>
            <w:vMerge w:val="continue"/>
            <w:tcBorders>
              <w:top w:val="nil"/>
              <w:left w:val="nil"/>
              <w:bottom w:val="nil"/>
              <w:right w:val="nil"/>
            </w:tcBorders>
            <w:shd w:val="clear" w:color="auto" w:fill="FFFFFF"/>
            <w:vAlign w:val="center"/>
            <w:tcPrChange w:id="2144" w:author="小峰" w:date="2024-05-13T09:47:00Z">
              <w:tcPr>
                <w:tcW w:w="1928" w:type="dxa"/>
                <w:vMerge w:val="continue"/>
                <w:tcBorders>
                  <w:left w:val="nil"/>
                  <w:right w:val="nil"/>
                </w:tcBorders>
                <w:shd w:val="clear" w:color="auto" w:fill="FFFFFF"/>
                <w:vAlign w:val="center"/>
              </w:tcPr>
            </w:tcPrChange>
          </w:tcPr>
          <w:p>
            <w:pPr>
              <w:jc w:val="center"/>
              <w:rPr>
                <w:ins w:id="2145" w:author="小峰" w:date="2024-05-11T19:57: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Change w:id="2146" w:author="小峰" w:date="2024-05-13T09:47:00Z">
              <w:tcPr>
                <w:tcW w:w="1928" w:type="dxa"/>
                <w:tcBorders>
                  <w:top w:val="nil"/>
                  <w:left w:val="nil"/>
                  <w:bottom w:val="nil"/>
                  <w:right w:val="nil"/>
                </w:tcBorders>
                <w:shd w:val="clear" w:color="auto" w:fill="FFFFFF"/>
                <w:vAlign w:val="center"/>
              </w:tcPr>
            </w:tcPrChange>
          </w:tcPr>
          <w:p>
            <w:pPr>
              <w:jc w:val="center"/>
              <w:rPr>
                <w:ins w:id="2147" w:author="小峰" w:date="2024-05-11T19:57:00Z"/>
                <w:rFonts w:ascii="宋体" w:hAnsi="宋体" w:cs="宋体"/>
                <w:color w:val="000000"/>
                <w:sz w:val="21"/>
                <w:szCs w:val="21"/>
              </w:rPr>
            </w:pPr>
            <w:ins w:id="2148" w:author="小峰" w:date="2024-05-11T19:57: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Change w:id="2149" w:author="小峰" w:date="2024-05-13T09:47:00Z">
              <w:tcPr>
                <w:tcW w:w="1928" w:type="dxa"/>
                <w:tcBorders>
                  <w:top w:val="nil"/>
                  <w:left w:val="nil"/>
                  <w:bottom w:val="nil"/>
                  <w:right w:val="nil"/>
                </w:tcBorders>
                <w:shd w:val="clear" w:color="auto" w:fill="FFFFFF"/>
                <w:vAlign w:val="center"/>
              </w:tcPr>
            </w:tcPrChange>
          </w:tcPr>
          <w:p>
            <w:pPr>
              <w:jc w:val="center"/>
              <w:rPr>
                <w:ins w:id="2150" w:author="小峰" w:date="2024-05-11T19:57:00Z"/>
                <w:rFonts w:ascii="宋体" w:hAnsi="宋体" w:cs="宋体"/>
                <w:color w:val="000000"/>
                <w:sz w:val="21"/>
                <w:szCs w:val="21"/>
              </w:rPr>
            </w:pPr>
            <w:ins w:id="2151" w:author="小峰" w:date="2024-05-11T19:57:00Z">
              <w:r>
                <w:rPr>
                  <w:rFonts w:hint="eastAsia" w:ascii="宋体" w:hAnsi="宋体" w:cs="宋体"/>
                  <w:color w:val="000000"/>
                  <w:sz w:val="21"/>
                  <w:szCs w:val="21"/>
                </w:rPr>
                <mc:AlternateContent>
                  <mc:Choice Requires="wps">
                    <w:drawing>
                      <wp:inline distT="0" distB="0" distL="0" distR="0">
                        <wp:extent cx="819150" cy="635"/>
                        <wp:effectExtent l="12700" t="83185" r="25400" b="78105"/>
                        <wp:docPr id="1099994973" name="自选图形 1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DJ9Wci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Change w:id="2153" w:author="小峰" w:date="2024-05-13T09:47:00Z">
              <w:tcPr>
                <w:tcW w:w="1928" w:type="dxa"/>
                <w:tcBorders>
                  <w:top w:val="nil"/>
                  <w:left w:val="nil"/>
                  <w:bottom w:val="nil"/>
                  <w:right w:val="nil"/>
                </w:tcBorders>
                <w:shd w:val="clear" w:color="auto" w:fill="FFFFFF"/>
                <w:vAlign w:val="center"/>
              </w:tcPr>
            </w:tcPrChange>
          </w:tcPr>
          <w:p>
            <w:pPr>
              <w:jc w:val="center"/>
              <w:rPr>
                <w:ins w:id="2154" w:author="小峰" w:date="2024-05-11T19:57:00Z"/>
                <w:rFonts w:ascii="宋体" w:hAnsi="宋体" w:cs="宋体"/>
                <w:color w:val="000000"/>
                <w:sz w:val="21"/>
                <w:szCs w:val="21"/>
              </w:rPr>
            </w:pPr>
            <w:ins w:id="2155" w:author="小峰" w:date="2024-05-11T19:57: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Change w:id="2156" w:author="小峰" w:date="2024-05-13T09:47:00Z">
              <w:tcPr>
                <w:tcW w:w="1928" w:type="dxa"/>
                <w:tcBorders>
                  <w:top w:val="nil"/>
                  <w:left w:val="nil"/>
                  <w:bottom w:val="nil"/>
                  <w:right w:val="nil"/>
                </w:tcBorders>
                <w:shd w:val="clear" w:color="auto" w:fill="FFFFFF"/>
                <w:vAlign w:val="center"/>
              </w:tcPr>
            </w:tcPrChange>
          </w:tcPr>
          <w:p>
            <w:pPr>
              <w:jc w:val="center"/>
              <w:rPr>
                <w:ins w:id="2157" w:author="小峰" w:date="2024-05-11T19:57:00Z"/>
                <w:rFonts w:ascii="宋体" w:hAnsi="宋体" w:cs="宋体"/>
                <w:color w:val="000000"/>
                <w:sz w:val="21"/>
                <w:szCs w:val="21"/>
              </w:rPr>
            </w:pPr>
            <w:ins w:id="2158" w:author="小峰" w:date="2024-05-11T19:57:00Z">
              <w:r>
                <w:rPr>
                  <w:rFonts w:hint="eastAsia" w:ascii="宋体" w:hAnsi="宋体" w:cs="宋体"/>
                  <w:color w:val="000000"/>
                  <w:sz w:val="21"/>
                  <w:szCs w:val="21"/>
                </w:rPr>
                <w:t>接地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160" w:author="小峰" w:date="2024-05-13T09:47: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ins w:id="2159" w:author="小峰" w:date="2024-05-11T19:57:00Z"/>
          <w:trPrChange w:id="2160" w:author="小峰" w:date="2024-05-13T09:47:00Z">
            <w:trPr>
              <w:trHeight w:val="510" w:hRule="atLeast"/>
            </w:trPr>
          </w:trPrChange>
        </w:trPr>
        <w:tc>
          <w:tcPr>
            <w:tcW w:w="1928" w:type="dxa"/>
            <w:vMerge w:val="continue"/>
            <w:tcBorders>
              <w:top w:val="nil"/>
              <w:left w:val="nil"/>
              <w:bottom w:val="nil"/>
              <w:right w:val="nil"/>
            </w:tcBorders>
            <w:shd w:val="clear" w:color="auto" w:fill="FFFFFF"/>
            <w:vAlign w:val="center"/>
            <w:tcPrChange w:id="2161" w:author="小峰" w:date="2024-05-13T09:47:00Z">
              <w:tcPr>
                <w:tcW w:w="1928" w:type="dxa"/>
                <w:vMerge w:val="continue"/>
                <w:tcBorders>
                  <w:left w:val="nil"/>
                  <w:right w:val="nil"/>
                </w:tcBorders>
                <w:shd w:val="clear" w:color="auto" w:fill="FFFFFF"/>
                <w:vAlign w:val="center"/>
              </w:tcPr>
            </w:tcPrChange>
          </w:tcPr>
          <w:p>
            <w:pPr>
              <w:jc w:val="center"/>
              <w:rPr>
                <w:ins w:id="2162" w:author="小峰" w:date="2024-05-11T19:57: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Change w:id="2163" w:author="小峰" w:date="2024-05-13T09:47:00Z">
              <w:tcPr>
                <w:tcW w:w="1928" w:type="dxa"/>
                <w:tcBorders>
                  <w:top w:val="nil"/>
                  <w:left w:val="nil"/>
                  <w:bottom w:val="nil"/>
                  <w:right w:val="nil"/>
                </w:tcBorders>
                <w:shd w:val="clear" w:color="auto" w:fill="FFFFFF"/>
                <w:vAlign w:val="center"/>
              </w:tcPr>
            </w:tcPrChange>
          </w:tcPr>
          <w:p>
            <w:pPr>
              <w:jc w:val="center"/>
              <w:rPr>
                <w:ins w:id="2164" w:author="小峰" w:date="2024-05-11T19:57:00Z"/>
                <w:rFonts w:ascii="宋体" w:hAnsi="宋体" w:cs="宋体"/>
                <w:color w:val="000000"/>
                <w:sz w:val="21"/>
                <w:szCs w:val="21"/>
              </w:rPr>
            </w:pPr>
            <w:ins w:id="2165" w:author="小峰" w:date="2024-05-11T19:58:00Z">
              <w:r>
                <w:rPr>
                  <w:rFonts w:hint="eastAsia" w:ascii="宋体" w:hAnsi="宋体" w:cs="宋体"/>
                  <w:color w:val="000000"/>
                  <w:sz w:val="21"/>
                  <w:szCs w:val="21"/>
                </w:rPr>
                <w:t>TXD</w:t>
              </w:r>
            </w:ins>
          </w:p>
        </w:tc>
        <w:tc>
          <w:tcPr>
            <w:tcW w:w="1928" w:type="dxa"/>
            <w:tcBorders>
              <w:top w:val="nil"/>
              <w:left w:val="nil"/>
              <w:bottom w:val="nil"/>
              <w:right w:val="nil"/>
            </w:tcBorders>
            <w:shd w:val="clear" w:color="auto" w:fill="FFFFFF"/>
            <w:vAlign w:val="center"/>
            <w:tcPrChange w:id="2166" w:author="小峰" w:date="2024-05-13T09:47:00Z">
              <w:tcPr>
                <w:tcW w:w="1928" w:type="dxa"/>
                <w:tcBorders>
                  <w:top w:val="nil"/>
                  <w:left w:val="nil"/>
                  <w:bottom w:val="nil"/>
                  <w:right w:val="nil"/>
                </w:tcBorders>
                <w:shd w:val="clear" w:color="auto" w:fill="FFFFFF"/>
                <w:vAlign w:val="center"/>
              </w:tcPr>
            </w:tcPrChange>
          </w:tcPr>
          <w:p>
            <w:pPr>
              <w:jc w:val="center"/>
              <w:rPr>
                <w:ins w:id="2167" w:author="小峰" w:date="2024-05-11T19:57:00Z"/>
                <w:rFonts w:ascii="宋体" w:hAnsi="宋体" w:cs="宋体"/>
                <w:color w:val="000000"/>
                <w:sz w:val="21"/>
                <w:szCs w:val="21"/>
              </w:rPr>
            </w:pPr>
            <w:ins w:id="2168" w:author="小峰" w:date="2024-05-11T19:57:00Z">
              <w:r>
                <w:rPr>
                  <w:rFonts w:hint="eastAsia" w:ascii="宋体" w:hAnsi="宋体" w:cs="宋体"/>
                  <w:color w:val="000000"/>
                  <w:sz w:val="21"/>
                  <w:szCs w:val="21"/>
                </w:rPr>
                <mc:AlternateContent>
                  <mc:Choice Requires="wps">
                    <w:drawing>
                      <wp:inline distT="0" distB="0" distL="0" distR="0">
                        <wp:extent cx="819150" cy="635"/>
                        <wp:effectExtent l="12700" t="83185" r="25400" b="78105"/>
                        <wp:docPr id="1896803261" name="自选图形 16"/>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6"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AO74zj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Change w:id="2170" w:author="小峰" w:date="2024-05-13T09:47:00Z">
              <w:tcPr>
                <w:tcW w:w="1928" w:type="dxa"/>
                <w:tcBorders>
                  <w:top w:val="nil"/>
                  <w:left w:val="nil"/>
                  <w:bottom w:val="nil"/>
                  <w:right w:val="nil"/>
                </w:tcBorders>
                <w:shd w:val="clear" w:color="auto" w:fill="FFFFFF"/>
                <w:vAlign w:val="center"/>
              </w:tcPr>
            </w:tcPrChange>
          </w:tcPr>
          <w:p>
            <w:pPr>
              <w:jc w:val="center"/>
              <w:rPr>
                <w:ins w:id="2171" w:author="小峰" w:date="2024-05-11T19:57:00Z"/>
                <w:rFonts w:ascii="宋体" w:hAnsi="宋体" w:cs="宋体"/>
                <w:color w:val="000000"/>
                <w:sz w:val="21"/>
                <w:szCs w:val="21"/>
              </w:rPr>
            </w:pPr>
            <w:ins w:id="2172" w:author="小峰" w:date="2024-05-11T19:58:00Z">
              <w:r>
                <w:rPr>
                  <w:rFonts w:hint="eastAsia" w:ascii="宋体" w:hAnsi="宋体" w:cs="宋体"/>
                  <w:color w:val="000000"/>
                  <w:sz w:val="21"/>
                  <w:szCs w:val="21"/>
                </w:rPr>
                <w:t>PA10</w:t>
              </w:r>
            </w:ins>
          </w:p>
        </w:tc>
        <w:tc>
          <w:tcPr>
            <w:tcW w:w="1928" w:type="dxa"/>
            <w:tcBorders>
              <w:top w:val="nil"/>
              <w:left w:val="nil"/>
              <w:bottom w:val="nil"/>
              <w:right w:val="nil"/>
            </w:tcBorders>
            <w:shd w:val="clear" w:color="auto" w:fill="FFFFFF"/>
            <w:vAlign w:val="center"/>
            <w:tcPrChange w:id="2173" w:author="小峰" w:date="2024-05-13T09:47:00Z">
              <w:tcPr>
                <w:tcW w:w="1928" w:type="dxa"/>
                <w:tcBorders>
                  <w:top w:val="nil"/>
                  <w:left w:val="nil"/>
                  <w:bottom w:val="nil"/>
                  <w:right w:val="nil"/>
                </w:tcBorders>
                <w:shd w:val="clear" w:color="auto" w:fill="FFFFFF"/>
                <w:vAlign w:val="center"/>
              </w:tcPr>
            </w:tcPrChange>
          </w:tcPr>
          <w:p>
            <w:pPr>
              <w:jc w:val="center"/>
              <w:rPr>
                <w:ins w:id="2174" w:author="小峰" w:date="2024-05-11T19:57:00Z"/>
                <w:rFonts w:ascii="宋体" w:hAnsi="宋体" w:cs="宋体"/>
                <w:color w:val="000000"/>
                <w:sz w:val="21"/>
                <w:szCs w:val="21"/>
              </w:rPr>
            </w:pPr>
            <w:ins w:id="2175" w:author="小峰" w:date="2024-05-11T19:59:00Z">
              <w:r>
                <w:rPr>
                  <w:rFonts w:hint="eastAsia" w:ascii="宋体" w:hAnsi="宋体" w:cs="宋体"/>
                  <w:color w:val="000000"/>
                  <w:sz w:val="21"/>
                  <w:szCs w:val="21"/>
                </w:rPr>
                <w:t>串口1RX</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177" w:author="小峰" w:date="2024-05-13T09:47: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510" w:hRule="atLeast"/>
          <w:ins w:id="2176" w:author="小峰" w:date="2024-05-11T19:58:00Z"/>
          <w:trPrChange w:id="2177" w:author="小峰" w:date="2024-05-13T09:47:00Z">
            <w:trPr>
              <w:trHeight w:val="510" w:hRule="atLeast"/>
            </w:trPr>
          </w:trPrChange>
        </w:trPr>
        <w:tc>
          <w:tcPr>
            <w:tcW w:w="1928" w:type="dxa"/>
            <w:vMerge w:val="continue"/>
            <w:tcBorders>
              <w:top w:val="nil"/>
              <w:left w:val="nil"/>
              <w:bottom w:val="single" w:color="000000" w:sz="12" w:space="0"/>
              <w:right w:val="nil"/>
            </w:tcBorders>
            <w:shd w:val="clear" w:color="auto" w:fill="FFFFFF"/>
            <w:vAlign w:val="center"/>
            <w:tcPrChange w:id="2178" w:author="小峰" w:date="2024-05-13T09:47:00Z">
              <w:tcPr>
                <w:tcW w:w="1928" w:type="dxa"/>
                <w:vMerge w:val="continue"/>
                <w:tcBorders>
                  <w:left w:val="nil"/>
                  <w:bottom w:val="nil"/>
                  <w:right w:val="nil"/>
                </w:tcBorders>
                <w:shd w:val="clear" w:color="auto" w:fill="FFFFFF"/>
                <w:vAlign w:val="center"/>
              </w:tcPr>
            </w:tcPrChange>
          </w:tcPr>
          <w:p>
            <w:pPr>
              <w:jc w:val="center"/>
              <w:rPr>
                <w:ins w:id="2179" w:author="小峰" w:date="2024-05-11T19:58:00Z"/>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Change w:id="2180" w:author="小峰" w:date="2024-05-13T09:47:00Z">
              <w:tcPr>
                <w:tcW w:w="1928" w:type="dxa"/>
                <w:tcBorders>
                  <w:top w:val="nil"/>
                  <w:left w:val="nil"/>
                  <w:bottom w:val="nil"/>
                  <w:right w:val="nil"/>
                </w:tcBorders>
                <w:shd w:val="clear" w:color="auto" w:fill="FFFFFF"/>
                <w:vAlign w:val="center"/>
              </w:tcPr>
            </w:tcPrChange>
          </w:tcPr>
          <w:p>
            <w:pPr>
              <w:jc w:val="center"/>
              <w:rPr>
                <w:ins w:id="2181" w:author="小峰" w:date="2024-05-11T19:58:00Z"/>
                <w:rFonts w:ascii="宋体" w:hAnsi="宋体" w:cs="宋体"/>
                <w:color w:val="000000"/>
                <w:sz w:val="21"/>
                <w:szCs w:val="21"/>
              </w:rPr>
            </w:pPr>
            <w:ins w:id="2182" w:author="小峰" w:date="2024-05-11T19:58:00Z">
              <w:r>
                <w:rPr>
                  <w:rFonts w:hint="eastAsia" w:ascii="宋体" w:hAnsi="宋体" w:cs="宋体"/>
                  <w:color w:val="000000"/>
                  <w:sz w:val="21"/>
                  <w:szCs w:val="21"/>
                </w:rPr>
                <w:t>RXD</w:t>
              </w:r>
            </w:ins>
          </w:p>
        </w:tc>
        <w:tc>
          <w:tcPr>
            <w:tcW w:w="1928" w:type="dxa"/>
            <w:tcBorders>
              <w:top w:val="nil"/>
              <w:left w:val="nil"/>
              <w:bottom w:val="single" w:color="000000" w:sz="12" w:space="0"/>
              <w:right w:val="nil"/>
            </w:tcBorders>
            <w:shd w:val="clear" w:color="auto" w:fill="FFFFFF"/>
            <w:vAlign w:val="center"/>
            <w:tcPrChange w:id="2183" w:author="小峰" w:date="2024-05-13T09:47:00Z">
              <w:tcPr>
                <w:tcW w:w="1928" w:type="dxa"/>
                <w:tcBorders>
                  <w:top w:val="nil"/>
                  <w:left w:val="nil"/>
                  <w:bottom w:val="nil"/>
                  <w:right w:val="nil"/>
                </w:tcBorders>
                <w:shd w:val="clear" w:color="auto" w:fill="FFFFFF"/>
                <w:vAlign w:val="center"/>
              </w:tcPr>
            </w:tcPrChange>
          </w:tcPr>
          <w:p>
            <w:pPr>
              <w:jc w:val="center"/>
              <w:rPr>
                <w:ins w:id="2184" w:author="小峰" w:date="2024-05-11T19:58:00Z"/>
                <w:rFonts w:ascii="宋体" w:hAnsi="宋体" w:cs="宋体"/>
                <w:color w:val="000000"/>
                <w:sz w:val="21"/>
                <w:szCs w:val="21"/>
              </w:rPr>
            </w:pPr>
            <w:ins w:id="2185" w:author="小峰" w:date="2024-05-11T19:58:00Z">
              <w:r>
                <w:rPr>
                  <w:rFonts w:hint="eastAsia" w:ascii="宋体" w:hAnsi="宋体" w:cs="宋体"/>
                  <w:color w:val="000000"/>
                  <w:sz w:val="21"/>
                  <w:szCs w:val="21"/>
                </w:rPr>
                <mc:AlternateContent>
                  <mc:Choice Requires="wps">
                    <w:drawing>
                      <wp:inline distT="0" distB="0" distL="0" distR="0">
                        <wp:extent cx="819150" cy="635"/>
                        <wp:effectExtent l="12700" t="83185" r="25400" b="78105"/>
                        <wp:docPr id="646001474" name="自选图形 17"/>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17"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O+V5fGQIAAAA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single" w:color="000000" w:sz="12" w:space="0"/>
              <w:right w:val="nil"/>
            </w:tcBorders>
            <w:shd w:val="clear" w:color="auto" w:fill="FFFFFF"/>
            <w:vAlign w:val="center"/>
            <w:tcPrChange w:id="2187" w:author="小峰" w:date="2024-05-13T09:47:00Z">
              <w:tcPr>
                <w:tcW w:w="1928" w:type="dxa"/>
                <w:tcBorders>
                  <w:top w:val="nil"/>
                  <w:left w:val="nil"/>
                  <w:bottom w:val="nil"/>
                  <w:right w:val="nil"/>
                </w:tcBorders>
                <w:shd w:val="clear" w:color="auto" w:fill="FFFFFF"/>
                <w:vAlign w:val="center"/>
              </w:tcPr>
            </w:tcPrChange>
          </w:tcPr>
          <w:p>
            <w:pPr>
              <w:jc w:val="center"/>
              <w:rPr>
                <w:ins w:id="2188" w:author="小峰" w:date="2024-05-11T19:58:00Z"/>
                <w:rFonts w:ascii="宋体" w:hAnsi="宋体" w:cs="宋体"/>
                <w:color w:val="000000"/>
                <w:sz w:val="21"/>
                <w:szCs w:val="21"/>
              </w:rPr>
            </w:pPr>
            <w:ins w:id="2189" w:author="小峰" w:date="2024-05-11T19:58:00Z">
              <w:r>
                <w:rPr>
                  <w:rFonts w:hint="eastAsia" w:ascii="宋体" w:hAnsi="宋体" w:cs="宋体"/>
                  <w:color w:val="000000"/>
                  <w:sz w:val="21"/>
                  <w:szCs w:val="21"/>
                </w:rPr>
                <w:t>PA9</w:t>
              </w:r>
            </w:ins>
          </w:p>
        </w:tc>
        <w:tc>
          <w:tcPr>
            <w:tcW w:w="1928" w:type="dxa"/>
            <w:tcBorders>
              <w:top w:val="nil"/>
              <w:left w:val="nil"/>
              <w:bottom w:val="single" w:color="000000" w:sz="12" w:space="0"/>
              <w:right w:val="nil"/>
            </w:tcBorders>
            <w:shd w:val="clear" w:color="auto" w:fill="FFFFFF"/>
            <w:vAlign w:val="center"/>
            <w:tcPrChange w:id="2190" w:author="小峰" w:date="2024-05-13T09:47:00Z">
              <w:tcPr>
                <w:tcW w:w="1928" w:type="dxa"/>
                <w:tcBorders>
                  <w:top w:val="nil"/>
                  <w:left w:val="nil"/>
                  <w:bottom w:val="nil"/>
                  <w:right w:val="nil"/>
                </w:tcBorders>
                <w:shd w:val="clear" w:color="auto" w:fill="FFFFFF"/>
                <w:vAlign w:val="center"/>
              </w:tcPr>
            </w:tcPrChange>
          </w:tcPr>
          <w:p>
            <w:pPr>
              <w:jc w:val="center"/>
              <w:rPr>
                <w:ins w:id="2191" w:author="小峰" w:date="2024-05-11T19:58:00Z"/>
                <w:rFonts w:ascii="宋体" w:hAnsi="宋体" w:cs="宋体"/>
                <w:color w:val="000000"/>
                <w:sz w:val="21"/>
                <w:szCs w:val="21"/>
              </w:rPr>
            </w:pPr>
            <w:ins w:id="2192" w:author="小峰" w:date="2024-05-11T19:59:00Z">
              <w:r>
                <w:rPr>
                  <w:rFonts w:hint="eastAsia" w:ascii="宋体" w:hAnsi="宋体" w:cs="宋体"/>
                  <w:color w:val="000000"/>
                  <w:sz w:val="21"/>
                  <w:szCs w:val="21"/>
                </w:rPr>
                <w:t>串口2TX</w:t>
              </w:r>
            </w:ins>
          </w:p>
        </w:tc>
      </w:tr>
    </w:tbl>
    <w:p>
      <w:pPr>
        <w:rPr>
          <w:ins w:id="2193" w:author="小峰" w:date="2024-05-11T19:57:00Z"/>
        </w:rPr>
      </w:pPr>
    </w:p>
    <w:p/>
    <w:p>
      <w:pPr>
        <w:pStyle w:val="3"/>
        <w:spacing w:before="120"/>
      </w:pPr>
      <w:bookmarkStart w:id="150" w:name="_Toc27055"/>
      <w:bookmarkStart w:id="151" w:name="_Toc9599"/>
      <w:r>
        <w:t>3.8</w:t>
      </w:r>
      <w:ins w:id="2194" w:author="小峰" w:date="2024-05-11T20:00:00Z">
        <w:r>
          <w:rPr>
            <w:rFonts w:hint="eastAsia"/>
          </w:rPr>
          <w:t>屏幕显示</w:t>
        </w:r>
      </w:ins>
      <w:ins w:id="2195" w:author="小峰" w:date="2024-05-11T19:59:00Z">
        <w:r>
          <w:rPr>
            <w:rFonts w:hint="eastAsia"/>
          </w:rPr>
          <w:t>模块</w:t>
        </w:r>
      </w:ins>
      <w:del w:id="2196" w:author="小峰" w:date="2024-05-11T19:59:00Z">
        <w:r>
          <w:rPr/>
          <w:delText>本章小结</w:delText>
        </w:r>
        <w:bookmarkEnd w:id="150"/>
        <w:bookmarkEnd w:id="151"/>
      </w:del>
    </w:p>
    <w:p>
      <w:pPr>
        <w:pStyle w:val="4"/>
        <w:spacing w:before="120"/>
        <w:rPr>
          <w:ins w:id="2198" w:author="小峰" w:date="2024-05-11T20:00:00Z"/>
        </w:rPr>
        <w:pPrChange w:id="2197" w:author="小峰" w:date="2024-05-11T20:00:00Z">
          <w:pPr/>
        </w:pPrChange>
      </w:pPr>
      <w:ins w:id="2199" w:author="小峰" w:date="2024-05-11T20:00:00Z">
        <w:bookmarkStart w:id="152" w:name="_Toc27928"/>
        <w:r>
          <w:rPr>
            <w:rFonts w:hint="eastAsia"/>
          </w:rPr>
          <w:t>3.8.1OLED</w:t>
        </w:r>
      </w:ins>
      <w:ins w:id="2200" w:author="小峰" w:date="2024-05-13T10:19:00Z">
        <w:r>
          <w:rPr>
            <w:rFonts w:hint="eastAsia"/>
          </w:rPr>
          <w:t>显示屏</w:t>
        </w:r>
      </w:ins>
      <w:ins w:id="2201" w:author="小峰" w:date="2024-05-11T20:00:00Z">
        <w:r>
          <w:rPr>
            <w:rFonts w:hint="eastAsia"/>
          </w:rPr>
          <w:t>模块</w:t>
        </w:r>
        <w:bookmarkEnd w:id="152"/>
      </w:ins>
    </w:p>
    <w:p>
      <w:pPr>
        <w:rPr>
          <w:ins w:id="2202" w:author="小峰" w:date="2024-05-13T10:14:00Z"/>
        </w:rPr>
      </w:pPr>
      <w:ins w:id="2203" w:author="小峰" w:date="2024-05-11T20:01:00Z">
        <w:r>
          <w:rPr>
            <w:rFonts w:hint="eastAsia"/>
          </w:rPr>
          <w:tab/>
        </w:r>
      </w:ins>
      <w:ins w:id="2204" w:author="小峰" w:date="2024-05-13T10:12:00Z">
        <w:r>
          <w:rPr>
            <w:rFonts w:hint="eastAsia"/>
          </w:rPr>
          <w:t>OLED屏，即有机发光二极管显示屏，是一种新型的显示技术。它由有机分子薄片组成，当施加电力时，这些有机分子就会发光。</w:t>
        </w:r>
      </w:ins>
      <w:ins w:id="2205" w:author="小峰" w:date="2024-05-13T10:14:00Z">
        <w:r>
          <w:rPr>
            <w:rFonts w:hint="eastAsia"/>
          </w:rPr>
          <w:t xml:space="preserve"> OLED 由于同时具备自发光，不需背</w:t>
        </w:r>
      </w:ins>
    </w:p>
    <w:p>
      <w:pPr>
        <w:rPr>
          <w:ins w:id="2206" w:author="小峰" w:date="2024-05-13T10:16:00Z"/>
        </w:rPr>
      </w:pPr>
      <w:ins w:id="2207" w:author="小峰" w:date="2024-05-13T10:14:00Z">
        <w:r>
          <w:rPr>
            <w:rFonts w:hint="eastAsia"/>
          </w:rPr>
          <w:t>光源、对比度高、厚度薄、视角广、反应速度快、可用于挠曲性面板、使用温度范围广、构造及制程较简单等优异之特性，被认为是下一代的平面显示器新兴应用技术</w:t>
        </w:r>
      </w:ins>
      <w:ins w:id="2208" w:author="小峰" w:date="2024-05-13T10:18:00Z">
        <w:r>
          <w:rPr>
            <w:rFonts w:hint="eastAsia"/>
          </w:rPr>
          <w:t>。</w:t>
        </w:r>
      </w:ins>
      <w:ins w:id="2209" w:author="小峰" w:date="2024-05-13T10:18:00Z">
        <w:r>
          <w:rPr>
            <w:rFonts w:hint="eastAsia"/>
          </w:rPr>
          <w:tab/>
        </w:r>
      </w:ins>
      <w:ins w:id="2210" w:author="小峰" w:date="2024-05-13T10:15:00Z">
        <w:r>
          <w:rPr>
            <w:rFonts w:hint="eastAsia"/>
          </w:rPr>
          <w:t>LCD 都需要背光，而 OLED不需要，因为它是自发光的。这样同样的显示OLED效果要来得好一些。以目前的技术，OLED 的尺寸还难以大型化，但是分辨率确可以做到很高。在此我们使用的是0.96寸OLED显示屏</w:t>
        </w:r>
      </w:ins>
    </w:p>
    <w:p>
      <w:pPr>
        <w:rPr>
          <w:ins w:id="2211" w:author="小峰" w:date="2024-05-13T10:16:00Z"/>
        </w:rPr>
      </w:pPr>
    </w:p>
    <w:p>
      <w:pPr>
        <w:tabs>
          <w:tab w:val="left" w:pos="377"/>
        </w:tabs>
        <w:jc w:val="center"/>
        <w:rPr>
          <w:ins w:id="2213" w:author="小峰" w:date="2024-05-13T10:17:00Z"/>
        </w:rPr>
        <w:pPrChange w:id="2212" w:author="小峰" w:date="2024-05-13T10:18:00Z">
          <w:pPr/>
        </w:pPrChange>
      </w:pPr>
      <w:ins w:id="2214" w:author="小峰" w:date="2024-05-13T10:18:00Z">
        <w:r>
          <w:rPr/>
          <w:drawing>
            <wp:inline distT="0" distB="0" distL="0" distR="0">
              <wp:extent cx="2750820" cy="2339340"/>
              <wp:effectExtent l="0" t="0" r="0" b="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750820" cy="2339340"/>
                      </a:xfrm>
                      <a:prstGeom prst="rect">
                        <a:avLst/>
                      </a:prstGeom>
                      <a:noFill/>
                      <a:ln>
                        <a:noFill/>
                      </a:ln>
                    </pic:spPr>
                  </pic:pic>
                </a:graphicData>
              </a:graphic>
            </wp:inline>
          </w:drawing>
        </w:r>
      </w:ins>
    </w:p>
    <w:p>
      <w:pPr>
        <w:pStyle w:val="22"/>
        <w:rPr>
          <w:ins w:id="2217" w:author="小峰" w:date="2024-05-13T10:17:00Z"/>
        </w:rPr>
        <w:pPrChange w:id="2216" w:author="小峰" w:date="2024-05-13T10:17:00Z">
          <w:pPr/>
        </w:pPrChange>
      </w:pPr>
      <w:ins w:id="2218" w:author="小峰" w:date="2024-05-13T10:17:00Z">
        <w:r>
          <w:rPr>
            <w:rFonts w:hint="eastAsia"/>
          </w:rPr>
          <w:t>图3.15  0.96OLED显示屏模块实物图</w:t>
        </w:r>
      </w:ins>
    </w:p>
    <w:p>
      <w:pPr>
        <w:rPr>
          <w:ins w:id="2219" w:author="小峰" w:date="2024-05-13T10:20:00Z"/>
        </w:rPr>
      </w:pPr>
      <w:ins w:id="2220" w:author="小峰" w:date="2024-05-13T10:20:00Z">
        <w:r>
          <w:rPr>
            <w:rFonts w:hint="eastAsia"/>
          </w:rPr>
          <w:tab/>
        </w:r>
      </w:ins>
    </w:p>
    <w:p>
      <w:pPr>
        <w:rPr>
          <w:ins w:id="2221" w:author="小峰" w:date="2024-05-13T10:20:00Z"/>
        </w:rPr>
      </w:pPr>
      <w:ins w:id="2222" w:author="小峰" w:date="2024-05-13T10:21:00Z">
        <w:r>
          <w:rPr>
            <w:rFonts w:hint="eastAsia"/>
          </w:rPr>
          <w:tab/>
        </w:r>
      </w:ins>
      <w:ins w:id="2223" w:author="小峰" w:date="2024-05-13T10:20:00Z">
        <w:r>
          <w:rPr>
            <w:rFonts w:hint="eastAsia"/>
          </w:rPr>
          <w:t>0.96寸OLED显示屏的原理，主要基于有机发光二极管（OLED）的发光机制。以下是其工作原理的详细解释：</w:t>
        </w:r>
      </w:ins>
    </w:p>
    <w:p>
      <w:pPr>
        <w:rPr>
          <w:ins w:id="2224" w:author="小峰" w:date="2024-05-13T10:35:00Z"/>
        </w:rPr>
      </w:pPr>
      <w:ins w:id="2225" w:author="小峰" w:date="2024-05-13T10:21:00Z">
        <w:r>
          <w:rPr>
            <w:rFonts w:hint="eastAsia"/>
          </w:rPr>
          <w:tab/>
        </w:r>
      </w:ins>
      <w:ins w:id="2226" w:author="小峰" w:date="2024-05-13T10:21:00Z">
        <w:r>
          <w:rPr>
            <w:rFonts w:hint="eastAsia"/>
          </w:rPr>
          <w:t>从</w:t>
        </w:r>
      </w:ins>
      <w:ins w:id="2227" w:author="小峰" w:date="2024-05-13T10:20:00Z">
        <w:r>
          <w:rPr>
            <w:rFonts w:hint="eastAsia"/>
          </w:rPr>
          <w:t>材料构成</w:t>
        </w:r>
      </w:ins>
      <w:ins w:id="2228" w:author="小峰" w:date="2024-05-13T10:22:00Z">
        <w:r>
          <w:rPr>
            <w:rFonts w:hint="eastAsia"/>
          </w:rPr>
          <w:t>来看，</w:t>
        </w:r>
      </w:ins>
      <w:ins w:id="2229" w:author="小峰" w:date="2024-05-13T10:20:00Z">
        <w:r>
          <w:rPr>
            <w:rFonts w:hint="eastAsia"/>
          </w:rPr>
          <w:t>OLED显示屏的核心是由有机发光材料制成的薄膜，这些材料具有特殊的发光特性。这些薄膜被夹在两个电极之间，通常一个是透明的阳极（如ITO透明电极），另一个是金属阴极。</w:t>
        </w:r>
      </w:ins>
      <w:ins w:id="2230" w:author="小峰" w:date="2024-05-13T10:22:00Z">
        <w:r>
          <w:rPr>
            <w:rFonts w:hint="eastAsia"/>
          </w:rPr>
          <w:t>电压驱动，</w:t>
        </w:r>
      </w:ins>
      <w:ins w:id="2231" w:author="小峰" w:date="2024-05-13T10:20:00Z">
        <w:r>
          <w:rPr>
            <w:rFonts w:hint="eastAsia"/>
          </w:rPr>
          <w:t>当在阳极和阴极之间施加电压时，形成一个电场。在电场的作用下，电子从阴极注入到有机材料层，而空穴（缺少电子的位置）则从阳极注入。载流子注入与复合</w:t>
        </w:r>
      </w:ins>
      <w:ins w:id="2232" w:author="小峰" w:date="2024-05-13T10:22:00Z">
        <w:r>
          <w:rPr>
            <w:rFonts w:hint="eastAsia"/>
          </w:rPr>
          <w:t>，</w:t>
        </w:r>
      </w:ins>
      <w:ins w:id="2233" w:author="小峰" w:date="2024-05-13T10:20:00Z">
        <w:r>
          <w:rPr>
            <w:rFonts w:hint="eastAsia"/>
          </w:rPr>
          <w:t>电子和空穴在有机材料层中移动，并最终在发光层中相遇。当它们相遇时，发生复合，即电子填充空穴，这个复合过程释放出能量。发光过程</w:t>
        </w:r>
      </w:ins>
      <w:ins w:id="2234" w:author="小峰" w:date="2024-05-13T10:22:00Z">
        <w:r>
          <w:rPr>
            <w:rFonts w:hint="eastAsia"/>
          </w:rPr>
          <w:t>，</w:t>
        </w:r>
      </w:ins>
      <w:ins w:id="2235" w:author="小峰" w:date="2024-05-13T10:20:00Z">
        <w:r>
          <w:rPr>
            <w:rFonts w:hint="eastAsia"/>
          </w:rPr>
          <w:t>释放出的能量激发有机材料中的分子，使其从基态跃迁到激发态。当这些激发态的分子返回到基态时，它们会释放出能量，这个能量以光子的形式释放，即我们看到的可见光。像素控制</w:t>
        </w:r>
      </w:ins>
      <w:ins w:id="2236" w:author="小峰" w:date="2024-05-13T10:22:00Z">
        <w:r>
          <w:rPr>
            <w:rFonts w:hint="eastAsia"/>
          </w:rPr>
          <w:t>，</w:t>
        </w:r>
      </w:ins>
      <w:ins w:id="2237" w:author="小峰" w:date="2024-05-13T10:20:00Z">
        <w:r>
          <w:rPr>
            <w:rFonts w:hint="eastAsia"/>
          </w:rPr>
          <w:t>0.96寸OLED显示屏由大量的微小像素组成，每个像素都由独立的OLED二极管构成。通过控制每个像素的电压，可以精确地控制其发光强度和颜色，从而呈现出所需的图像或文本。驱动方式</w:t>
        </w:r>
      </w:ins>
      <w:ins w:id="2238" w:author="小峰" w:date="2024-05-13T10:34:00Z">
        <w:r>
          <w:rPr>
            <w:rFonts w:hint="eastAsia"/>
          </w:rPr>
          <w:t>，</w:t>
        </w:r>
      </w:ins>
      <w:ins w:id="2239" w:author="小峰" w:date="2024-05-13T10:20:00Z">
        <w:r>
          <w:rPr>
            <w:rFonts w:hint="eastAsia"/>
          </w:rPr>
          <w:t>OLED显示屏可以采用主动矩阵（Active Matrix）或被动矩阵（Passive Matrix）的驱动方式。主动矩阵方式通常具有更高的亮度和更快的响应速度，因为它为每个像素都配备了单独的开关晶体管，可以独立控制每个像素的电流。</w:t>
        </w:r>
      </w:ins>
    </w:p>
    <w:p>
      <w:pPr>
        <w:rPr>
          <w:ins w:id="2240" w:author="小峰" w:date="2024-05-13T10:20:00Z"/>
        </w:rPr>
      </w:pPr>
      <w:ins w:id="2241" w:author="小峰" w:date="2024-05-13T10:35:00Z">
        <w:r>
          <w:rPr>
            <w:rFonts w:hint="eastAsia"/>
          </w:rPr>
          <w:tab/>
        </w:r>
      </w:ins>
      <w:ins w:id="2242" w:author="小峰" w:date="2024-05-13T10:35:00Z">
        <w:r>
          <w:rPr>
            <w:rFonts w:hint="eastAsia"/>
          </w:rPr>
          <w:t>本屏所用的驱动IC为SSD1306</w:t>
        </w:r>
      </w:ins>
      <w:ins w:id="2243" w:author="小峰" w:date="2024-05-13T10:49:00Z">
        <w:r>
          <w:rPr>
            <w:rFonts w:hint="eastAsia"/>
          </w:rPr>
          <w:t>，</w:t>
        </w:r>
      </w:ins>
      <w:ins w:id="2244" w:author="小峰" w:date="2024-05-13T10:35:00Z">
        <w:r>
          <w:rPr>
            <w:rFonts w:hint="eastAsia"/>
          </w:rPr>
          <w:t>其具有内部升压功能；所以在设计的时候不需要再专一设计升压电路；当然了本屏也可以选用外部升压，具体的请详查数据手册。SSD1306 的每页包含了128个字节，总共8页，这样刚好是128*64的点阵大小。这点与1.3寸OLED驱动IC SSD1106稍有不同，SSD1106 每页是132个字节，也是8页。所以在用0.96寸OLED移植1.3寸OLED程序的时候需要将0.96寸的显示地址向右偏移2，这样显示就正常了；否则在用1.3寸的时候1.寸屏右边会有4个像素点宽度显示不正常或是全白，这点大家注意一下。其它的SSD1306和SSD1106区别不大。</w:t>
        </w:r>
      </w:ins>
    </w:p>
    <w:p>
      <w:pPr>
        <w:rPr>
          <w:ins w:id="2245" w:author="小峰" w:date="2024-05-11T20:00:00Z"/>
          <w:del w:id="2246" w:author="小峰" w:date="2024-05-13T10:34:00Z"/>
        </w:rPr>
      </w:pPr>
    </w:p>
    <w:p>
      <w:pPr>
        <w:pStyle w:val="4"/>
        <w:spacing w:before="120"/>
        <w:rPr>
          <w:ins w:id="2248" w:author="小峰" w:date="2024-05-11T19:59:00Z"/>
        </w:rPr>
        <w:pPrChange w:id="2247" w:author="小峰" w:date="2024-05-11T20:00:00Z">
          <w:pPr/>
        </w:pPrChange>
      </w:pPr>
      <w:ins w:id="2249" w:author="小峰" w:date="2024-05-11T20:00:00Z">
        <w:bookmarkStart w:id="153" w:name="_Toc5514"/>
        <w:r>
          <w:rPr>
            <w:rFonts w:hint="eastAsia"/>
          </w:rPr>
          <w:t>3.8.2硬件连接</w:t>
        </w:r>
        <w:bookmarkEnd w:id="153"/>
      </w:ins>
    </w:p>
    <w:p>
      <w:pPr>
        <w:rPr>
          <w:ins w:id="2250" w:author="小峰" w:date="2024-05-13T10:44:00Z"/>
        </w:rPr>
      </w:pPr>
      <w:ins w:id="2251" w:author="小峰" w:date="2024-05-13T10:39:00Z">
        <w:r>
          <w:rPr>
            <w:rFonts w:hint="eastAsia"/>
          </w:rPr>
          <w:tab/>
        </w:r>
      </w:ins>
      <w:ins w:id="2252" w:author="小峰" w:date="2024-05-13T10:46:00Z">
        <w:r>
          <w:rPr>
            <w:rFonts w:hint="eastAsia"/>
          </w:rPr>
          <w:t>OLED显示屏原理图如图3.15，其中在IIC接口中需要将BS1配置为1，BS0为0；所以R1,R4焊接，R2，R3不焊接，R8可焊接也可不焊接。</w:t>
        </w:r>
      </w:ins>
      <w:ins w:id="2253" w:author="小峰" w:date="2024-05-13T10:47:00Z">
        <w:r>
          <w:rPr>
            <w:rFonts w:hint="eastAsia"/>
          </w:rPr>
          <w:t>在SPI接口中需保证 BS0,BS1,BS2全为0，也不是接地；所以在接口配置电阻中定不要焊接；否则会出现不稳定情况。附加说明原理图中的662K为3.3v的稳压管如果大家是直接用3.3v供电的话可以省去662k。</w:t>
        </w:r>
      </w:ins>
    </w:p>
    <w:p>
      <w:pPr>
        <w:rPr>
          <w:ins w:id="2254" w:author="小峰" w:date="2024-05-13T10:39:00Z"/>
        </w:rPr>
      </w:pPr>
      <w:ins w:id="2255" w:author="小峰" w:date="2024-05-13T10:44:00Z">
        <w:r>
          <w:rPr/>
          <w:drawing>
            <wp:inline distT="0" distB="0" distL="0" distR="0">
              <wp:extent cx="5684520" cy="2727960"/>
              <wp:effectExtent l="0" t="0" r="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84520" cy="2727960"/>
                      </a:xfrm>
                      <a:prstGeom prst="rect">
                        <a:avLst/>
                      </a:prstGeom>
                      <a:noFill/>
                      <a:ln>
                        <a:noFill/>
                      </a:ln>
                    </pic:spPr>
                  </pic:pic>
                </a:graphicData>
              </a:graphic>
            </wp:inline>
          </w:drawing>
        </w:r>
      </w:ins>
    </w:p>
    <w:p>
      <w:pPr>
        <w:pStyle w:val="22"/>
        <w:rPr>
          <w:ins w:id="2258" w:author="小峰" w:date="2024-05-13T10:45:00Z"/>
        </w:rPr>
        <w:pPrChange w:id="2257" w:author="小峰" w:date="2024-05-13T10:45:00Z">
          <w:pPr/>
        </w:pPrChange>
      </w:pPr>
      <w:ins w:id="2259" w:author="小峰" w:date="2024-05-13T10:45:00Z">
        <w:r>
          <w:rPr>
            <w:rFonts w:hint="eastAsia"/>
          </w:rPr>
          <w:t>图3.15  0.96 寸 OLED 原理图</w:t>
        </w:r>
      </w:ins>
    </w:p>
    <w:p>
      <w:pPr>
        <w:rPr>
          <w:ins w:id="2260" w:author="小峰" w:date="2024-05-13T10:39:00Z"/>
        </w:rPr>
      </w:pPr>
    </w:p>
    <w:p>
      <w:pPr>
        <w:rPr>
          <w:ins w:id="2261" w:author="小峰" w:date="2024-05-13T10:39:00Z"/>
        </w:rPr>
      </w:pPr>
      <w:ins w:id="2262" w:author="小峰" w:date="2024-05-13T10:39:00Z">
        <w:r>
          <w:rPr>
            <w:rFonts w:hint="eastAsia"/>
          </w:rPr>
          <w:tab/>
        </w:r>
      </w:ins>
      <w:ins w:id="2263" w:author="小峰" w:date="2024-05-13T10:39:00Z">
        <w:r>
          <w:rPr>
            <w:rFonts w:hint="eastAsia"/>
          </w:rPr>
          <w:t>OLED显示屏与微控制器的连接方式为：VCC连接 3.3V，GND 连接微控制器的 GND，</w:t>
        </w:r>
      </w:ins>
      <w:ins w:id="2264" w:author="小峰" w:date="2024-05-13T10:40:00Z">
        <w:r>
          <w:rPr>
            <w:rFonts w:hint="eastAsia"/>
          </w:rPr>
          <w:t>SCL</w:t>
        </w:r>
      </w:ins>
      <w:ins w:id="2265" w:author="小峰" w:date="2024-05-13T10:39:00Z">
        <w:r>
          <w:rPr>
            <w:rFonts w:hint="eastAsia"/>
          </w:rPr>
          <w:t>连接微控制器的 P</w:t>
        </w:r>
      </w:ins>
      <w:ins w:id="2266" w:author="小峰" w:date="2024-05-13T10:40:00Z">
        <w:r>
          <w:rPr>
            <w:rFonts w:hint="eastAsia"/>
          </w:rPr>
          <w:t>B8</w:t>
        </w:r>
      </w:ins>
      <w:ins w:id="2267" w:author="小峰" w:date="2024-05-13T10:39:00Z">
        <w:r>
          <w:rPr>
            <w:rFonts w:hint="eastAsia"/>
          </w:rPr>
          <w:t>接口，</w:t>
        </w:r>
      </w:ins>
      <w:ins w:id="2268" w:author="小峰" w:date="2024-05-13T10:40:00Z">
        <w:r>
          <w:rPr>
            <w:rFonts w:hint="eastAsia"/>
          </w:rPr>
          <w:t>SDA</w:t>
        </w:r>
      </w:ins>
      <w:ins w:id="2269" w:author="小峰" w:date="2024-05-13T10:39:00Z">
        <w:r>
          <w:rPr>
            <w:rFonts w:hint="eastAsia"/>
          </w:rPr>
          <w:t>连接微控制器</w:t>
        </w:r>
      </w:ins>
      <w:ins w:id="2270" w:author="小峰" w:date="2024-05-13T10:40:00Z">
        <w:r>
          <w:rPr>
            <w:rFonts w:hint="eastAsia"/>
          </w:rPr>
          <w:t>PB9接口</w:t>
        </w:r>
      </w:ins>
      <w:ins w:id="2271" w:author="小峰" w:date="2024-05-13T10:39:00Z">
        <w:r>
          <w:rPr>
            <w:rFonts w:hint="eastAsia"/>
          </w:rPr>
          <w:t>。引脚与开发板引脚连接如表 3.</w:t>
        </w:r>
      </w:ins>
      <w:ins w:id="2272" w:author="小峰" w:date="2024-05-13T10:40:00Z">
        <w:r>
          <w:rPr>
            <w:rFonts w:hint="eastAsia"/>
          </w:rPr>
          <w:t>9</w:t>
        </w:r>
      </w:ins>
      <w:ins w:id="2273" w:author="小峰" w:date="2024-05-13T10:39:00Z">
        <w:r>
          <w:rPr>
            <w:rFonts w:hint="eastAsia"/>
          </w:rPr>
          <w:t>所示：</w:t>
        </w:r>
      </w:ins>
    </w:p>
    <w:p>
      <w:pPr>
        <w:rPr>
          <w:ins w:id="2274" w:author="小峰" w:date="2024-05-13T10:39:00Z"/>
        </w:rPr>
      </w:pPr>
    </w:p>
    <w:p>
      <w:pPr>
        <w:pStyle w:val="23"/>
        <w:rPr>
          <w:ins w:id="2275" w:author="小峰" w:date="2024-05-13T10:39:00Z"/>
          <w:rFonts w:hint="default"/>
        </w:rPr>
      </w:pPr>
      <w:ins w:id="2276" w:author="小峰" w:date="2024-05-13T10:39:00Z">
        <w:r>
          <w:rPr/>
          <w:t>表3.</w:t>
        </w:r>
      </w:ins>
      <w:ins w:id="2277" w:author="小峰" w:date="2024-05-13T10:40:00Z">
        <w:r>
          <w:rPr/>
          <w:t>9</w:t>
        </w:r>
      </w:ins>
      <w:ins w:id="2278" w:author="小峰" w:date="2024-05-13T10:39:00Z">
        <w:r>
          <w:rPr/>
          <w:t xml:space="preserve">  </w:t>
        </w:r>
      </w:ins>
      <w:ins w:id="2279" w:author="小峰" w:date="2024-05-13T10:40:00Z">
        <w:r>
          <w:rPr/>
          <w:t>OLED显示屏</w:t>
        </w:r>
      </w:ins>
      <w:ins w:id="2280" w:author="小峰" w:date="2024-05-13T10:39:00Z">
        <w:r>
          <w:rPr/>
          <w:t>电路连接</w:t>
        </w:r>
      </w:ins>
    </w:p>
    <w:tbl>
      <w:tblPr>
        <w:tblStyle w:val="17"/>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928"/>
        <w:gridCol w:w="1928"/>
        <w:gridCol w:w="1928"/>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2281" w:author="小峰" w:date="2024-05-13T10:39:00Z"/>
        </w:trPr>
        <w:tc>
          <w:tcPr>
            <w:tcW w:w="1928" w:type="dxa"/>
            <w:tcBorders>
              <w:top w:val="single" w:color="000000" w:sz="12" w:space="0"/>
              <w:left w:val="nil"/>
              <w:bottom w:val="single" w:color="000000" w:sz="4" w:space="0"/>
              <w:right w:val="nil"/>
            </w:tcBorders>
            <w:shd w:val="clear" w:color="auto" w:fill="FFFFFF"/>
            <w:vAlign w:val="center"/>
          </w:tcPr>
          <w:p>
            <w:pPr>
              <w:jc w:val="center"/>
              <w:rPr>
                <w:ins w:id="2282" w:author="小峰" w:date="2024-05-13T10:39:00Z"/>
                <w:rFonts w:ascii="宋体" w:hAnsi="宋体" w:cs="宋体"/>
                <w:color w:val="000000"/>
                <w:sz w:val="21"/>
                <w:szCs w:val="21"/>
              </w:rPr>
            </w:pPr>
            <w:ins w:id="2283" w:author="小峰" w:date="2024-05-13T10:39:00Z">
              <w:r>
                <w:rPr>
                  <w:rFonts w:hint="eastAsia" w:ascii="宋体" w:hAnsi="宋体" w:cs="宋体"/>
                  <w:color w:val="000000"/>
                  <w:sz w:val="21"/>
                  <w:szCs w:val="21"/>
                  <w:lang w:bidi="ar"/>
                </w:rPr>
                <w:t>硬件名称</w:t>
              </w:r>
            </w:ins>
          </w:p>
        </w:tc>
        <w:tc>
          <w:tcPr>
            <w:tcW w:w="1928" w:type="dxa"/>
            <w:tcBorders>
              <w:top w:val="single" w:color="000000" w:sz="12" w:space="0"/>
              <w:left w:val="nil"/>
              <w:bottom w:val="single" w:color="000000" w:sz="4" w:space="0"/>
              <w:right w:val="nil"/>
            </w:tcBorders>
            <w:shd w:val="clear" w:color="auto" w:fill="FFFFFF"/>
            <w:vAlign w:val="center"/>
          </w:tcPr>
          <w:p>
            <w:pPr>
              <w:jc w:val="center"/>
              <w:rPr>
                <w:ins w:id="2284" w:author="小峰" w:date="2024-05-13T10:39:00Z"/>
                <w:rFonts w:ascii="宋体" w:hAnsi="宋体" w:cs="宋体"/>
                <w:color w:val="000000"/>
                <w:sz w:val="21"/>
                <w:szCs w:val="21"/>
              </w:rPr>
            </w:pPr>
            <w:ins w:id="2285" w:author="小峰" w:date="2024-05-13T10:39:00Z">
              <w:r>
                <w:rPr>
                  <w:rFonts w:hint="eastAsia" w:ascii="宋体" w:hAnsi="宋体" w:cs="宋体"/>
                  <w:color w:val="000000"/>
                  <w:sz w:val="21"/>
                  <w:szCs w:val="21"/>
                </w:rPr>
                <w:t>引脚</w:t>
              </w:r>
            </w:ins>
          </w:p>
        </w:tc>
        <w:tc>
          <w:tcPr>
            <w:tcW w:w="1928" w:type="dxa"/>
            <w:tcBorders>
              <w:top w:val="single" w:color="000000" w:sz="12" w:space="0"/>
              <w:left w:val="nil"/>
              <w:bottom w:val="single" w:color="000000" w:sz="4" w:space="0"/>
              <w:right w:val="nil"/>
            </w:tcBorders>
            <w:shd w:val="clear" w:color="auto" w:fill="FFFFFF"/>
            <w:vAlign w:val="center"/>
          </w:tcPr>
          <w:p>
            <w:pPr>
              <w:jc w:val="center"/>
              <w:rPr>
                <w:ins w:id="2286" w:author="小峰" w:date="2024-05-13T10:39:00Z"/>
                <w:rFonts w:ascii="宋体" w:hAnsi="宋体" w:cs="宋体"/>
                <w:color w:val="000000"/>
                <w:sz w:val="21"/>
                <w:szCs w:val="21"/>
              </w:rPr>
            </w:pPr>
            <w:ins w:id="2287" w:author="小峰" w:date="2024-05-13T10:39:00Z">
              <w:r>
                <w:rPr>
                  <w:rFonts w:hint="eastAsia" w:ascii="宋体" w:hAnsi="宋体" w:cs="宋体"/>
                  <w:color w:val="000000"/>
                  <w:sz w:val="21"/>
                  <w:szCs w:val="21"/>
                </w:rPr>
                <w:t>连接</w:t>
              </w:r>
            </w:ins>
          </w:p>
        </w:tc>
        <w:tc>
          <w:tcPr>
            <w:tcW w:w="1928" w:type="dxa"/>
            <w:tcBorders>
              <w:top w:val="single" w:color="000000" w:sz="12" w:space="0"/>
              <w:left w:val="nil"/>
              <w:bottom w:val="single" w:color="000000" w:sz="4" w:space="0"/>
              <w:right w:val="nil"/>
            </w:tcBorders>
            <w:shd w:val="clear" w:color="auto" w:fill="FFFFFF"/>
            <w:vAlign w:val="center"/>
          </w:tcPr>
          <w:p>
            <w:pPr>
              <w:jc w:val="center"/>
              <w:rPr>
                <w:ins w:id="2288" w:author="小峰" w:date="2024-05-13T10:39:00Z"/>
                <w:rFonts w:ascii="宋体" w:hAnsi="宋体" w:cs="宋体"/>
                <w:color w:val="000000"/>
                <w:sz w:val="21"/>
                <w:szCs w:val="21"/>
              </w:rPr>
            </w:pPr>
            <w:ins w:id="2289" w:author="小峰" w:date="2024-05-13T10:39:00Z">
              <w:r>
                <w:rPr>
                  <w:rFonts w:hint="eastAsia" w:ascii="宋体" w:hAnsi="宋体" w:cs="宋体"/>
                  <w:color w:val="000000"/>
                  <w:sz w:val="21"/>
                  <w:szCs w:val="21"/>
                </w:rPr>
                <w:t>开发板引脚</w:t>
              </w:r>
            </w:ins>
          </w:p>
        </w:tc>
        <w:tc>
          <w:tcPr>
            <w:tcW w:w="1928" w:type="dxa"/>
            <w:tcBorders>
              <w:top w:val="single" w:color="000000" w:sz="12" w:space="0"/>
              <w:left w:val="nil"/>
              <w:bottom w:val="single" w:color="000000" w:sz="4" w:space="0"/>
              <w:right w:val="nil"/>
            </w:tcBorders>
            <w:shd w:val="clear" w:color="auto" w:fill="FFFFFF"/>
            <w:vAlign w:val="center"/>
          </w:tcPr>
          <w:p>
            <w:pPr>
              <w:jc w:val="center"/>
              <w:rPr>
                <w:ins w:id="2290" w:author="小峰" w:date="2024-05-13T10:39:00Z"/>
                <w:rFonts w:ascii="宋体" w:hAnsi="宋体" w:cs="宋体"/>
                <w:color w:val="000000"/>
                <w:sz w:val="21"/>
                <w:szCs w:val="21"/>
              </w:rPr>
            </w:pPr>
            <w:ins w:id="2291" w:author="小峰" w:date="2024-05-13T10:39:00Z">
              <w:r>
                <w:rPr>
                  <w:rFonts w:hint="eastAsia" w:ascii="宋体" w:hAnsi="宋体" w:cs="宋体"/>
                  <w:color w:val="000000"/>
                  <w:sz w:val="21"/>
                  <w:szCs w:val="21"/>
                </w:rPr>
                <w:t>描述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2292" w:author="小峰" w:date="2024-05-13T10:39:00Z"/>
        </w:trPr>
        <w:tc>
          <w:tcPr>
            <w:tcW w:w="1928" w:type="dxa"/>
            <w:vMerge w:val="restart"/>
            <w:tcBorders>
              <w:top w:val="single" w:color="000000" w:sz="4" w:space="0"/>
              <w:left w:val="nil"/>
              <w:bottom w:val="nil"/>
              <w:right w:val="nil"/>
            </w:tcBorders>
            <w:shd w:val="clear" w:color="auto" w:fill="FFFFFF"/>
            <w:vAlign w:val="center"/>
          </w:tcPr>
          <w:p>
            <w:pPr>
              <w:jc w:val="center"/>
              <w:rPr>
                <w:ins w:id="2293" w:author="小峰" w:date="2024-05-13T10:39:00Z"/>
                <w:rFonts w:ascii="宋体" w:hAnsi="宋体" w:cs="宋体"/>
                <w:color w:val="000000"/>
                <w:sz w:val="21"/>
                <w:szCs w:val="21"/>
              </w:rPr>
            </w:pPr>
            <w:ins w:id="2294" w:author="小峰" w:date="2024-05-13T10:40:00Z">
              <w:r>
                <w:rPr>
                  <w:rFonts w:hint="eastAsia" w:ascii="宋体" w:hAnsi="宋体" w:cs="宋体"/>
                  <w:color w:val="000000"/>
                  <w:sz w:val="21"/>
                  <w:szCs w:val="21"/>
                </w:rPr>
                <w:t>OLED</w:t>
              </w:r>
            </w:ins>
            <w:ins w:id="2295" w:author="小峰" w:date="2024-05-13T10:41:00Z">
              <w:r>
                <w:rPr>
                  <w:rFonts w:hint="eastAsia" w:ascii="宋体" w:hAnsi="宋体" w:cs="宋体"/>
                  <w:color w:val="000000"/>
                  <w:sz w:val="21"/>
                  <w:szCs w:val="21"/>
                </w:rPr>
                <w:t>显示屏</w:t>
              </w:r>
            </w:ins>
          </w:p>
        </w:tc>
        <w:tc>
          <w:tcPr>
            <w:tcW w:w="1928" w:type="dxa"/>
            <w:tcBorders>
              <w:top w:val="single" w:color="000000" w:sz="4" w:space="0"/>
              <w:left w:val="nil"/>
              <w:bottom w:val="nil"/>
              <w:right w:val="nil"/>
            </w:tcBorders>
            <w:shd w:val="clear" w:color="auto" w:fill="FFFFFF"/>
            <w:vAlign w:val="center"/>
          </w:tcPr>
          <w:p>
            <w:pPr>
              <w:jc w:val="center"/>
              <w:rPr>
                <w:ins w:id="2296" w:author="小峰" w:date="2024-05-13T10:39:00Z"/>
                <w:rFonts w:ascii="宋体" w:hAnsi="宋体" w:cs="宋体"/>
                <w:color w:val="000000"/>
                <w:sz w:val="21"/>
                <w:szCs w:val="21"/>
              </w:rPr>
            </w:pPr>
            <w:ins w:id="2297" w:author="小峰" w:date="2024-05-13T10:39: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jc w:val="center"/>
              <w:rPr>
                <w:ins w:id="2298" w:author="小峰" w:date="2024-05-13T10:39:00Z"/>
                <w:rFonts w:ascii="宋体" w:hAnsi="宋体" w:cs="宋体"/>
                <w:color w:val="000000"/>
                <w:sz w:val="21"/>
                <w:szCs w:val="21"/>
              </w:rPr>
            </w:pPr>
            <w:ins w:id="2299" w:author="小峰" w:date="2024-05-13T10:39:00Z">
              <w:r>
                <w:rPr>
                  <w:rFonts w:hint="eastAsia" w:ascii="宋体" w:hAnsi="宋体" w:cs="宋体"/>
                  <w:color w:val="000000"/>
                  <w:sz w:val="21"/>
                  <w:szCs w:val="21"/>
                </w:rPr>
                <mc:AlternateContent>
                  <mc:Choice Requires="wps">
                    <w:drawing>
                      <wp:inline distT="0" distB="0" distL="0" distR="0">
                        <wp:extent cx="819150" cy="635"/>
                        <wp:effectExtent l="12700" t="81280" r="25400" b="80010"/>
                        <wp:docPr id="33359835" name="自选图形 22"/>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2"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f7pW9AAAAACAQAADwAAAAAAAAAB&#10;ACAAAAAiAAAAZHJzL2Rvd25yZXYueG1sUEsBAhQAFAAAAAgAh07iQKjQnqUYAgAA/wMAAA4AAAAA&#10;AAAAAQAgAAAAHwEAAGRycy9lMm9Eb2MueG1sUEsFBgAAAAAGAAYAWQEAAKkFAAAAAA==&#10;">
                        <v:fill on="f" focussize="0,0"/>
                        <v:stroke weight="1.5pt" color="#000000" joinstyle="round" endarrow="open"/>
                        <v:imagedata o:title=""/>
                        <o:lock v:ext="edit" aspectratio="f"/>
                        <w10:wrap type="none"/>
                        <w10:anchorlock/>
                      </v:shape>
                    </w:pict>
                  </mc:Fallback>
                </mc:AlternateContent>
              </w:r>
            </w:ins>
          </w:p>
        </w:tc>
        <w:tc>
          <w:tcPr>
            <w:tcW w:w="1928" w:type="dxa"/>
            <w:tcBorders>
              <w:top w:val="single" w:color="000000" w:sz="4" w:space="0"/>
              <w:left w:val="nil"/>
              <w:bottom w:val="nil"/>
              <w:right w:val="nil"/>
            </w:tcBorders>
            <w:shd w:val="clear" w:color="auto" w:fill="FFFFFF"/>
            <w:vAlign w:val="center"/>
          </w:tcPr>
          <w:p>
            <w:pPr>
              <w:jc w:val="center"/>
              <w:rPr>
                <w:ins w:id="2301" w:author="小峰" w:date="2024-05-13T10:39:00Z"/>
                <w:rFonts w:ascii="宋体" w:hAnsi="宋体" w:cs="宋体"/>
                <w:color w:val="000000"/>
                <w:sz w:val="21"/>
                <w:szCs w:val="21"/>
              </w:rPr>
            </w:pPr>
            <w:ins w:id="2302" w:author="小峰" w:date="2024-05-13T10:39:00Z">
              <w:r>
                <w:rPr>
                  <w:rFonts w:hint="eastAsia" w:ascii="宋体" w:hAnsi="宋体" w:cs="宋体"/>
                  <w:color w:val="000000"/>
                  <w:sz w:val="21"/>
                  <w:szCs w:val="21"/>
                </w:rPr>
                <w:t>VCC</w:t>
              </w:r>
            </w:ins>
          </w:p>
        </w:tc>
        <w:tc>
          <w:tcPr>
            <w:tcW w:w="1928" w:type="dxa"/>
            <w:tcBorders>
              <w:top w:val="single" w:color="000000" w:sz="4" w:space="0"/>
              <w:left w:val="nil"/>
              <w:bottom w:val="nil"/>
              <w:right w:val="nil"/>
            </w:tcBorders>
            <w:shd w:val="clear" w:color="auto" w:fill="FFFFFF"/>
            <w:vAlign w:val="center"/>
          </w:tcPr>
          <w:p>
            <w:pPr>
              <w:jc w:val="center"/>
              <w:rPr>
                <w:ins w:id="2303" w:author="小峰" w:date="2024-05-13T10:39:00Z"/>
                <w:rFonts w:ascii="宋体" w:hAnsi="宋体" w:cs="宋体"/>
                <w:color w:val="000000"/>
                <w:sz w:val="21"/>
                <w:szCs w:val="21"/>
              </w:rPr>
            </w:pPr>
            <w:ins w:id="2304" w:author="小峰" w:date="2024-05-13T10:39:00Z">
              <w:r>
                <w:rPr>
                  <w:rFonts w:hint="eastAsia" w:ascii="宋体" w:hAnsi="宋体" w:cs="宋体"/>
                  <w:color w:val="000000"/>
                  <w:sz w:val="21"/>
                  <w:szCs w:val="21"/>
                </w:rPr>
                <w:t>电源</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2305" w:author="小峰" w:date="2024-05-13T10:39:00Z"/>
        </w:trPr>
        <w:tc>
          <w:tcPr>
            <w:tcW w:w="1928" w:type="dxa"/>
            <w:vMerge w:val="continue"/>
            <w:tcBorders>
              <w:top w:val="nil"/>
              <w:left w:val="nil"/>
              <w:bottom w:val="nil"/>
              <w:right w:val="nil"/>
            </w:tcBorders>
            <w:shd w:val="clear" w:color="auto" w:fill="FFFFFF"/>
            <w:vAlign w:val="center"/>
          </w:tcPr>
          <w:p>
            <w:pPr>
              <w:jc w:val="center"/>
              <w:rPr>
                <w:ins w:id="2306" w:author="小峰" w:date="2024-05-13T10:39: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ins w:id="2307" w:author="小峰" w:date="2024-05-13T10:39:00Z"/>
                <w:rFonts w:ascii="宋体" w:hAnsi="宋体" w:cs="宋体"/>
                <w:color w:val="000000"/>
                <w:sz w:val="21"/>
                <w:szCs w:val="21"/>
              </w:rPr>
            </w:pPr>
            <w:ins w:id="2308" w:author="小峰" w:date="2024-05-13T10:39: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jc w:val="center"/>
              <w:rPr>
                <w:ins w:id="2309" w:author="小峰" w:date="2024-05-13T10:39:00Z"/>
                <w:rFonts w:ascii="宋体" w:hAnsi="宋体" w:cs="宋体"/>
                <w:color w:val="000000"/>
                <w:sz w:val="21"/>
                <w:szCs w:val="21"/>
              </w:rPr>
            </w:pPr>
            <w:ins w:id="2310" w:author="小峰" w:date="2024-05-13T10:39:00Z">
              <w:r>
                <w:rPr>
                  <w:rFonts w:hint="eastAsia" w:ascii="宋体" w:hAnsi="宋体" w:cs="宋体"/>
                  <w:color w:val="000000"/>
                  <w:sz w:val="21"/>
                  <w:szCs w:val="21"/>
                </w:rPr>
                <mc:AlternateContent>
                  <mc:Choice Requires="wps">
                    <w:drawing>
                      <wp:inline distT="0" distB="0" distL="0" distR="0">
                        <wp:extent cx="819150" cy="635"/>
                        <wp:effectExtent l="12700" t="81280" r="25400" b="80010"/>
                        <wp:docPr id="1563280842" name="自选图形 23"/>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3"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itg8R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jc w:val="center"/>
              <w:rPr>
                <w:ins w:id="2312" w:author="小峰" w:date="2024-05-13T10:39:00Z"/>
                <w:rFonts w:ascii="宋体" w:hAnsi="宋体" w:cs="宋体"/>
                <w:color w:val="000000"/>
                <w:sz w:val="21"/>
                <w:szCs w:val="21"/>
              </w:rPr>
            </w:pPr>
            <w:ins w:id="2313" w:author="小峰" w:date="2024-05-13T10:39:00Z">
              <w:r>
                <w:rPr>
                  <w:rFonts w:hint="eastAsia" w:ascii="宋体" w:hAnsi="宋体" w:cs="宋体"/>
                  <w:color w:val="000000"/>
                  <w:sz w:val="21"/>
                  <w:szCs w:val="21"/>
                </w:rPr>
                <w:t>GND</w:t>
              </w:r>
            </w:ins>
          </w:p>
        </w:tc>
        <w:tc>
          <w:tcPr>
            <w:tcW w:w="1928" w:type="dxa"/>
            <w:tcBorders>
              <w:top w:val="nil"/>
              <w:left w:val="nil"/>
              <w:bottom w:val="nil"/>
              <w:right w:val="nil"/>
            </w:tcBorders>
            <w:shd w:val="clear" w:color="auto" w:fill="FFFFFF"/>
            <w:vAlign w:val="center"/>
          </w:tcPr>
          <w:p>
            <w:pPr>
              <w:jc w:val="center"/>
              <w:rPr>
                <w:ins w:id="2314" w:author="小峰" w:date="2024-05-13T10:39:00Z"/>
                <w:rFonts w:ascii="宋体" w:hAnsi="宋体" w:cs="宋体"/>
                <w:color w:val="000000"/>
                <w:sz w:val="21"/>
                <w:szCs w:val="21"/>
              </w:rPr>
            </w:pPr>
            <w:ins w:id="2315" w:author="小峰" w:date="2024-05-13T10:39:00Z">
              <w:r>
                <w:rPr>
                  <w:rFonts w:hint="eastAsia" w:ascii="宋体" w:hAnsi="宋体" w:cs="宋体"/>
                  <w:color w:val="000000"/>
                  <w:sz w:val="21"/>
                  <w:szCs w:val="21"/>
                </w:rPr>
                <w:t>接地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2316" w:author="小峰" w:date="2024-05-13T10:39:00Z"/>
        </w:trPr>
        <w:tc>
          <w:tcPr>
            <w:tcW w:w="1928" w:type="dxa"/>
            <w:vMerge w:val="continue"/>
            <w:tcBorders>
              <w:top w:val="nil"/>
              <w:left w:val="nil"/>
              <w:bottom w:val="nil"/>
              <w:right w:val="nil"/>
            </w:tcBorders>
            <w:shd w:val="clear" w:color="auto" w:fill="FFFFFF"/>
            <w:vAlign w:val="center"/>
          </w:tcPr>
          <w:p>
            <w:pPr>
              <w:jc w:val="center"/>
              <w:rPr>
                <w:ins w:id="2317" w:author="小峰" w:date="2024-05-13T10:39:00Z"/>
                <w:rFonts w:ascii="宋体" w:hAnsi="宋体" w:cs="宋体"/>
                <w:color w:val="000000"/>
                <w:sz w:val="21"/>
                <w:szCs w:val="21"/>
              </w:rPr>
            </w:pPr>
          </w:p>
        </w:tc>
        <w:tc>
          <w:tcPr>
            <w:tcW w:w="1928" w:type="dxa"/>
            <w:tcBorders>
              <w:top w:val="nil"/>
              <w:left w:val="nil"/>
              <w:bottom w:val="nil"/>
              <w:right w:val="nil"/>
            </w:tcBorders>
            <w:shd w:val="clear" w:color="auto" w:fill="FFFFFF"/>
            <w:vAlign w:val="center"/>
          </w:tcPr>
          <w:p>
            <w:pPr>
              <w:jc w:val="center"/>
              <w:rPr>
                <w:ins w:id="2318" w:author="小峰" w:date="2024-05-13T10:39:00Z"/>
                <w:rFonts w:ascii="宋体" w:hAnsi="宋体" w:cs="宋体"/>
                <w:color w:val="000000"/>
                <w:sz w:val="21"/>
                <w:szCs w:val="21"/>
              </w:rPr>
            </w:pPr>
            <w:ins w:id="2319" w:author="小峰" w:date="2024-05-13T10:41:00Z">
              <w:r>
                <w:rPr>
                  <w:rFonts w:hint="eastAsia" w:ascii="宋体" w:hAnsi="宋体" w:cs="宋体"/>
                  <w:color w:val="000000"/>
                  <w:sz w:val="21"/>
                  <w:szCs w:val="21"/>
                </w:rPr>
                <w:t>SCL</w:t>
              </w:r>
            </w:ins>
          </w:p>
        </w:tc>
        <w:tc>
          <w:tcPr>
            <w:tcW w:w="1928" w:type="dxa"/>
            <w:tcBorders>
              <w:top w:val="nil"/>
              <w:left w:val="nil"/>
              <w:bottom w:val="nil"/>
              <w:right w:val="nil"/>
            </w:tcBorders>
            <w:shd w:val="clear" w:color="auto" w:fill="FFFFFF"/>
            <w:vAlign w:val="center"/>
          </w:tcPr>
          <w:p>
            <w:pPr>
              <w:jc w:val="center"/>
              <w:rPr>
                <w:ins w:id="2320" w:author="小峰" w:date="2024-05-13T10:39:00Z"/>
                <w:rFonts w:ascii="宋体" w:hAnsi="宋体" w:cs="宋体"/>
                <w:color w:val="000000"/>
                <w:sz w:val="21"/>
                <w:szCs w:val="21"/>
              </w:rPr>
            </w:pPr>
            <w:ins w:id="2321" w:author="小峰" w:date="2024-05-13T10:39:00Z">
              <w:r>
                <w:rPr>
                  <w:rFonts w:hint="eastAsia" w:ascii="宋体" w:hAnsi="宋体" w:cs="宋体"/>
                  <w:color w:val="000000"/>
                  <w:sz w:val="21"/>
                  <w:szCs w:val="21"/>
                </w:rPr>
                <mc:AlternateContent>
                  <mc:Choice Requires="wps">
                    <w:drawing>
                      <wp:inline distT="0" distB="0" distL="0" distR="0">
                        <wp:extent cx="819150" cy="635"/>
                        <wp:effectExtent l="12700" t="81280" r="25400" b="80010"/>
                        <wp:docPr id="2057008460" name="自选图形 24"/>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4"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C5/rwd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nil"/>
              <w:right w:val="nil"/>
            </w:tcBorders>
            <w:shd w:val="clear" w:color="auto" w:fill="FFFFFF"/>
            <w:vAlign w:val="center"/>
          </w:tcPr>
          <w:p>
            <w:pPr>
              <w:jc w:val="center"/>
              <w:rPr>
                <w:ins w:id="2323" w:author="小峰" w:date="2024-05-13T10:39:00Z"/>
                <w:rFonts w:ascii="宋体" w:hAnsi="宋体" w:cs="宋体"/>
                <w:color w:val="000000"/>
                <w:sz w:val="21"/>
                <w:szCs w:val="21"/>
              </w:rPr>
            </w:pPr>
            <w:ins w:id="2324" w:author="小峰" w:date="2024-05-13T10:39:00Z">
              <w:r>
                <w:rPr>
                  <w:rFonts w:hint="eastAsia" w:ascii="宋体" w:hAnsi="宋体" w:cs="宋体"/>
                  <w:color w:val="000000"/>
                  <w:sz w:val="21"/>
                  <w:szCs w:val="21"/>
                </w:rPr>
                <w:t>P</w:t>
              </w:r>
            </w:ins>
            <w:ins w:id="2325" w:author="小峰" w:date="2024-05-13T10:41:00Z">
              <w:r>
                <w:rPr>
                  <w:rFonts w:hint="eastAsia" w:ascii="宋体" w:hAnsi="宋体" w:cs="宋体"/>
                  <w:color w:val="000000"/>
                  <w:sz w:val="21"/>
                  <w:szCs w:val="21"/>
                </w:rPr>
                <w:t>B8</w:t>
              </w:r>
            </w:ins>
          </w:p>
        </w:tc>
        <w:tc>
          <w:tcPr>
            <w:tcW w:w="1928" w:type="dxa"/>
            <w:tcBorders>
              <w:top w:val="nil"/>
              <w:left w:val="nil"/>
              <w:bottom w:val="nil"/>
              <w:right w:val="nil"/>
            </w:tcBorders>
            <w:shd w:val="clear" w:color="auto" w:fill="FFFFFF"/>
            <w:vAlign w:val="center"/>
          </w:tcPr>
          <w:p>
            <w:pPr>
              <w:jc w:val="center"/>
              <w:rPr>
                <w:ins w:id="2326" w:author="小峰" w:date="2024-05-13T10:39:00Z"/>
                <w:rFonts w:ascii="宋体" w:hAnsi="宋体" w:cs="宋体"/>
                <w:color w:val="000000"/>
                <w:sz w:val="21"/>
                <w:szCs w:val="21"/>
              </w:rPr>
            </w:pPr>
            <w:ins w:id="2327" w:author="小峰" w:date="2024-05-13T10:42:00Z">
              <w:r>
                <w:rPr>
                  <w:rFonts w:hint="eastAsia" w:ascii="宋体" w:hAnsi="宋体" w:cs="宋体"/>
                  <w:color w:val="000000"/>
                  <w:sz w:val="21"/>
                  <w:szCs w:val="21"/>
                </w:rPr>
                <w:t>IIC时钟管脚</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ins w:id="2328" w:author="小峰" w:date="2024-05-13T10:39:00Z"/>
        </w:trPr>
        <w:tc>
          <w:tcPr>
            <w:tcW w:w="1928" w:type="dxa"/>
            <w:vMerge w:val="continue"/>
            <w:tcBorders>
              <w:top w:val="nil"/>
              <w:left w:val="nil"/>
              <w:bottom w:val="single" w:color="000000" w:sz="12" w:space="0"/>
              <w:right w:val="nil"/>
            </w:tcBorders>
            <w:shd w:val="clear" w:color="auto" w:fill="FFFFFF"/>
            <w:vAlign w:val="center"/>
          </w:tcPr>
          <w:p>
            <w:pPr>
              <w:jc w:val="center"/>
              <w:rPr>
                <w:ins w:id="2329" w:author="小峰" w:date="2024-05-13T10:39:00Z"/>
                <w:rFonts w:ascii="宋体" w:hAnsi="宋体" w:cs="宋体"/>
                <w:color w:val="000000"/>
                <w:sz w:val="21"/>
                <w:szCs w:val="21"/>
              </w:rPr>
            </w:pPr>
          </w:p>
        </w:tc>
        <w:tc>
          <w:tcPr>
            <w:tcW w:w="1928" w:type="dxa"/>
            <w:tcBorders>
              <w:top w:val="nil"/>
              <w:left w:val="nil"/>
              <w:bottom w:val="single" w:color="000000" w:sz="12" w:space="0"/>
              <w:right w:val="nil"/>
            </w:tcBorders>
            <w:shd w:val="clear" w:color="auto" w:fill="FFFFFF"/>
            <w:vAlign w:val="center"/>
          </w:tcPr>
          <w:p>
            <w:pPr>
              <w:jc w:val="center"/>
              <w:rPr>
                <w:ins w:id="2330" w:author="小峰" w:date="2024-05-13T10:39:00Z"/>
                <w:rFonts w:ascii="宋体" w:hAnsi="宋体" w:cs="宋体"/>
                <w:color w:val="000000"/>
                <w:sz w:val="21"/>
                <w:szCs w:val="21"/>
              </w:rPr>
            </w:pPr>
            <w:ins w:id="2331" w:author="小峰" w:date="2024-05-13T10:41:00Z">
              <w:r>
                <w:rPr>
                  <w:rFonts w:hint="eastAsia" w:ascii="宋体" w:hAnsi="宋体" w:cs="宋体"/>
                  <w:color w:val="000000"/>
                  <w:sz w:val="21"/>
                  <w:szCs w:val="21"/>
                </w:rPr>
                <w:t>SDA</w:t>
              </w:r>
            </w:ins>
          </w:p>
        </w:tc>
        <w:tc>
          <w:tcPr>
            <w:tcW w:w="1928" w:type="dxa"/>
            <w:tcBorders>
              <w:top w:val="nil"/>
              <w:left w:val="nil"/>
              <w:bottom w:val="single" w:color="000000" w:sz="12" w:space="0"/>
              <w:right w:val="nil"/>
            </w:tcBorders>
            <w:shd w:val="clear" w:color="auto" w:fill="FFFFFF"/>
            <w:vAlign w:val="center"/>
          </w:tcPr>
          <w:p>
            <w:pPr>
              <w:jc w:val="center"/>
              <w:rPr>
                <w:ins w:id="2332" w:author="小峰" w:date="2024-05-13T10:39:00Z"/>
                <w:rFonts w:ascii="宋体" w:hAnsi="宋体" w:cs="宋体"/>
                <w:color w:val="000000"/>
                <w:sz w:val="21"/>
                <w:szCs w:val="21"/>
              </w:rPr>
            </w:pPr>
            <w:ins w:id="2333" w:author="小峰" w:date="2024-05-13T10:39:00Z">
              <w:r>
                <w:rPr>
                  <w:rFonts w:hint="eastAsia" w:ascii="宋体" w:hAnsi="宋体" w:cs="宋体"/>
                  <w:color w:val="000000"/>
                  <w:sz w:val="21"/>
                  <w:szCs w:val="21"/>
                </w:rPr>
                <mc:AlternateContent>
                  <mc:Choice Requires="wps">
                    <w:drawing>
                      <wp:inline distT="0" distB="0" distL="0" distR="0">
                        <wp:extent cx="819150" cy="635"/>
                        <wp:effectExtent l="12700" t="81280" r="25400" b="80010"/>
                        <wp:docPr id="1919728399" name="自选图形 25"/>
                        <wp:cNvGraphicFramePr/>
                        <a:graphic xmlns:a="http://schemas.openxmlformats.org/drawingml/2006/main">
                          <a:graphicData uri="http://schemas.microsoft.com/office/word/2010/wordprocessingShape">
                            <wps:wsp>
                              <wps:cNvCnPr>
                                <a:cxnSpLocks noChangeShapeType="1"/>
                              </wps:cNvCnPr>
                              <wps:spPr bwMode="auto">
                                <a:xfrm flipV="1">
                                  <a:off x="0" y="0"/>
                                  <a:ext cx="819150" cy="635"/>
                                </a:xfrm>
                                <a:prstGeom prst="straightConnector1">
                                  <a:avLst/>
                                </a:prstGeom>
                                <a:noFill/>
                                <a:ln w="19050" cmpd="sng">
                                  <a:solidFill>
                                    <a:srgbClr val="000000"/>
                                  </a:solidFill>
                                  <a:round/>
                                  <a:tailEnd type="arrow" w="med" len="med"/>
                                </a:ln>
                              </wps:spPr>
                              <wps:bodyPr/>
                            </wps:wsp>
                          </a:graphicData>
                        </a:graphic>
                      </wp:inline>
                    </w:drawing>
                  </mc:Choice>
                  <mc:Fallback>
                    <w:pict>
                      <v:shape id="自选图形 25" o:spid="_x0000_s1026" o:spt="32" type="#_x0000_t32" style="flip:y;height:0.05pt;width:64.5pt;" filled="f" stroked="t" coordsize="21600,21600" o:gfxdata="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n+6VvQAAAAAgEAAA8AAAAAAAAA&#10;AQAgAAAAIgAAAGRycy9kb3ducmV2LnhtbFBLAQIUABQAAAAIAIdO4kBoZ7UOGQIAAAEEAAAOAAAA&#10;AAAAAAEAIAAAAB8BAABkcnMvZTJvRG9jLnhtbFBLBQYAAAAABgAGAFkBAACqBQAAAAA=&#10;">
                        <v:fill on="f" focussize="0,0"/>
                        <v:stroke weight="1.5pt" color="#000000" joinstyle="round" endarrow="open"/>
                        <v:imagedata o:title=""/>
                        <o:lock v:ext="edit" aspectratio="f"/>
                        <w10:wrap type="none"/>
                        <w10:anchorlock/>
                      </v:shape>
                    </w:pict>
                  </mc:Fallback>
                </mc:AlternateContent>
              </w:r>
            </w:ins>
          </w:p>
        </w:tc>
        <w:tc>
          <w:tcPr>
            <w:tcW w:w="1928" w:type="dxa"/>
            <w:tcBorders>
              <w:top w:val="nil"/>
              <w:left w:val="nil"/>
              <w:bottom w:val="single" w:color="000000" w:sz="12" w:space="0"/>
              <w:right w:val="nil"/>
            </w:tcBorders>
            <w:shd w:val="clear" w:color="auto" w:fill="FFFFFF"/>
            <w:vAlign w:val="center"/>
          </w:tcPr>
          <w:p>
            <w:pPr>
              <w:jc w:val="center"/>
              <w:rPr>
                <w:ins w:id="2335" w:author="小峰" w:date="2024-05-13T10:39:00Z"/>
                <w:rFonts w:ascii="宋体" w:hAnsi="宋体" w:cs="宋体"/>
                <w:color w:val="000000"/>
                <w:sz w:val="21"/>
                <w:szCs w:val="21"/>
              </w:rPr>
            </w:pPr>
            <w:ins w:id="2336" w:author="小峰" w:date="2024-05-13T10:39:00Z">
              <w:r>
                <w:rPr>
                  <w:rFonts w:hint="eastAsia" w:ascii="宋体" w:hAnsi="宋体" w:cs="宋体"/>
                  <w:color w:val="000000"/>
                  <w:sz w:val="21"/>
                  <w:szCs w:val="21"/>
                </w:rPr>
                <w:t>P</w:t>
              </w:r>
            </w:ins>
            <w:ins w:id="2337" w:author="小峰" w:date="2024-05-13T10:41:00Z">
              <w:r>
                <w:rPr>
                  <w:rFonts w:hint="eastAsia" w:ascii="宋体" w:hAnsi="宋体" w:cs="宋体"/>
                  <w:color w:val="000000"/>
                  <w:sz w:val="21"/>
                  <w:szCs w:val="21"/>
                </w:rPr>
                <w:t>B</w:t>
              </w:r>
            </w:ins>
            <w:ins w:id="2338" w:author="小峰" w:date="2024-05-13T10:39:00Z">
              <w:r>
                <w:rPr>
                  <w:rFonts w:hint="eastAsia" w:ascii="宋体" w:hAnsi="宋体" w:cs="宋体"/>
                  <w:color w:val="000000"/>
                  <w:sz w:val="21"/>
                  <w:szCs w:val="21"/>
                </w:rPr>
                <w:t>9</w:t>
              </w:r>
            </w:ins>
          </w:p>
        </w:tc>
        <w:tc>
          <w:tcPr>
            <w:tcW w:w="1928" w:type="dxa"/>
            <w:tcBorders>
              <w:top w:val="nil"/>
              <w:left w:val="nil"/>
              <w:bottom w:val="single" w:color="000000" w:sz="12" w:space="0"/>
              <w:right w:val="nil"/>
            </w:tcBorders>
            <w:shd w:val="clear" w:color="auto" w:fill="FFFFFF"/>
            <w:vAlign w:val="center"/>
          </w:tcPr>
          <w:p>
            <w:pPr>
              <w:jc w:val="center"/>
              <w:rPr>
                <w:ins w:id="2339" w:author="小峰" w:date="2024-05-13T10:39:00Z"/>
                <w:rFonts w:ascii="宋体" w:hAnsi="宋体" w:cs="宋体"/>
                <w:color w:val="000000"/>
                <w:sz w:val="21"/>
                <w:szCs w:val="21"/>
              </w:rPr>
            </w:pPr>
            <w:ins w:id="2340" w:author="小峰" w:date="2024-05-13T10:42:00Z">
              <w:r>
                <w:rPr>
                  <w:rFonts w:hint="eastAsia" w:ascii="宋体" w:hAnsi="宋体" w:cs="宋体"/>
                  <w:color w:val="000000"/>
                  <w:sz w:val="21"/>
                  <w:szCs w:val="21"/>
                </w:rPr>
                <w:t>IIC数据管脚</w:t>
              </w:r>
            </w:ins>
          </w:p>
        </w:tc>
      </w:tr>
    </w:tbl>
    <w:p>
      <w:pPr>
        <w:rPr>
          <w:ins w:id="2341" w:author="小峰" w:date="2024-05-13T10:39:00Z"/>
        </w:rPr>
      </w:pPr>
    </w:p>
    <w:p>
      <w:pPr>
        <w:rPr>
          <w:ins w:id="2342" w:author="小峰" w:date="2024-05-13T10:39:00Z"/>
        </w:rPr>
      </w:pPr>
    </w:p>
    <w:p>
      <w:pPr>
        <w:rPr>
          <w:ins w:id="2343" w:author="小峰" w:date="2024-05-11T19:59:00Z"/>
        </w:rPr>
      </w:pPr>
    </w:p>
    <w:p>
      <w:pPr>
        <w:pStyle w:val="3"/>
        <w:spacing w:before="120"/>
        <w:rPr>
          <w:ins w:id="2344" w:author="小峰" w:date="2024-05-11T19:59:00Z"/>
        </w:rPr>
      </w:pPr>
      <w:ins w:id="2345" w:author="小峰" w:date="2024-05-11T19:59:00Z">
        <w:bookmarkStart w:id="154" w:name="_Toc32094"/>
        <w:r>
          <w:rPr/>
          <w:t>3.8本章小结</w:t>
        </w:r>
        <w:bookmarkEnd w:id="154"/>
      </w:ins>
    </w:p>
    <w:p>
      <w:ins w:id="2346" w:author="小峰" w:date="2024-05-13T10:54:00Z">
        <w:r>
          <w:rPr>
            <w:rFonts w:hint="eastAsia"/>
          </w:rPr>
          <w:tab/>
        </w:r>
      </w:ins>
      <w:ins w:id="2347" w:author="小峰" w:date="2024-05-13T10:54:00Z">
        <w:r>
          <w:rPr>
            <w:rFonts w:hint="eastAsia"/>
          </w:rPr>
          <w:t>本</w:t>
        </w:r>
      </w:ins>
      <w:ins w:id="2348" w:author="小峰" w:date="2024-05-13T10:55:00Z">
        <w:r>
          <w:rPr>
            <w:rFonts w:hint="eastAsia"/>
          </w:rPr>
          <w:t>章节</w:t>
        </w:r>
      </w:ins>
      <w:ins w:id="2349" w:author="小峰" w:date="2024-05-13T10:54:00Z">
        <w:r>
          <w:rPr>
            <w:rFonts w:hint="eastAsia"/>
          </w:rPr>
          <w:t>主要</w:t>
        </w:r>
      </w:ins>
      <w:ins w:id="2350" w:author="小峰" w:date="2024-05-13T10:55:00Z">
        <w:r>
          <w:rPr>
            <w:rFonts w:hint="eastAsia"/>
          </w:rPr>
          <w:t>介绍了简易智能手环的硬件电路设计</w:t>
        </w:r>
      </w:ins>
      <w:ins w:id="2351" w:author="小峰" w:date="2024-05-13T10:56:00Z">
        <w:r>
          <w:rPr>
            <w:rFonts w:hint="eastAsia"/>
          </w:rPr>
          <w:t>，首先介绍了硬件系统的总体结构</w:t>
        </w:r>
      </w:ins>
    </w:p>
    <w:p/>
    <w:p/>
    <w:p/>
    <w:p>
      <w:pPr>
        <w:pStyle w:val="2"/>
      </w:pPr>
      <w:bookmarkStart w:id="155" w:name="_Toc26497"/>
      <w:bookmarkStart w:id="156" w:name="_Toc21858"/>
      <w:bookmarkStart w:id="157" w:name="_Toc30420"/>
      <w:r>
        <w:rPr>
          <w:rFonts w:hint="eastAsia"/>
        </w:rPr>
        <w:t>第4章 系统算法及原理（IIC、USART、SPI）</w:t>
      </w:r>
      <w:bookmarkEnd w:id="155"/>
      <w:bookmarkEnd w:id="156"/>
      <w:bookmarkEnd w:id="157"/>
    </w:p>
    <w:p>
      <w:pPr>
        <w:pStyle w:val="3"/>
        <w:spacing w:before="120"/>
      </w:pPr>
      <w:bookmarkStart w:id="158" w:name="_Toc19924"/>
      <w:bookmarkStart w:id="159" w:name="_Toc14929"/>
      <w:r>
        <w:t xml:space="preserve">4.1 </w:t>
      </w:r>
      <w:ins w:id="2352" w:author="小峰" w:date="2024-05-13T11:08:00Z">
        <w:r>
          <w:rPr>
            <w:rFonts w:hint="eastAsia"/>
          </w:rPr>
          <w:t>心率</w:t>
        </w:r>
      </w:ins>
      <w:ins w:id="2353" w:author="小峰" w:date="2024-05-13T13:52:00Z">
        <w:r>
          <w:rPr>
            <w:rFonts w:hint="eastAsia"/>
          </w:rPr>
          <w:t>血氧测量</w:t>
        </w:r>
      </w:ins>
      <w:ins w:id="2354" w:author="小峰" w:date="2024-05-13T11:08:00Z">
        <w:r>
          <w:rPr>
            <w:rFonts w:hint="eastAsia"/>
          </w:rPr>
          <w:t>原理</w:t>
        </w:r>
      </w:ins>
      <w:del w:id="2355" w:author="小峰" w:date="2024-05-13T11:08:00Z">
        <w:r>
          <w:rPr/>
          <w:delText>IIC原理及算法</w:delText>
        </w:r>
        <w:bookmarkEnd w:id="158"/>
        <w:bookmarkEnd w:id="159"/>
      </w:del>
    </w:p>
    <w:p>
      <w:pPr>
        <w:pStyle w:val="4"/>
        <w:spacing w:before="120"/>
        <w:rPr>
          <w:ins w:id="2357" w:author="小峰" w:date="2024-05-13T13:52:00Z"/>
          <w:del w:id="2358" w:author="峰 高" w:date="2024-05-14T14:10:00Z"/>
        </w:rPr>
        <w:pPrChange w:id="2356" w:author="小峰" w:date="2024-05-13T13:52:00Z">
          <w:pPr/>
        </w:pPrChange>
      </w:pPr>
      <w:ins w:id="2359" w:author="小峰" w:date="2024-05-13T13:52:00Z">
        <w:del w:id="2360" w:author="峰 高" w:date="2024-05-14T14:10:00Z">
          <w:r>
            <w:rPr>
              <w:rFonts w:hint="eastAsia"/>
            </w:rPr>
            <w:delText>4.1.1心率血氧</w:delText>
          </w:r>
        </w:del>
      </w:ins>
      <w:ins w:id="2361" w:author="小峰" w:date="2024-05-13T13:52:00Z">
        <w:del w:id="2362" w:author="峰 高" w:date="2024-05-13T13:57:00Z">
          <w:r>
            <w:rPr>
              <w:rFonts w:hint="eastAsia"/>
            </w:rPr>
            <w:delText>概率</w:delText>
          </w:r>
        </w:del>
      </w:ins>
    </w:p>
    <w:p>
      <w:pPr>
        <w:rPr>
          <w:ins w:id="2363" w:author="小峰" w:date="2024-05-13T13:53:00Z"/>
          <w:del w:id="2364" w:author="峰 高" w:date="2024-05-13T14:34:00Z"/>
        </w:rPr>
      </w:pPr>
      <w:ins w:id="2365" w:author="小峰" w:date="2024-05-13T13:53:00Z">
        <w:del w:id="2366" w:author="峰 高" w:date="2024-05-14T14:10:00Z">
          <w:r>
            <w:rPr>
              <w:rFonts w:hint="eastAsia"/>
            </w:rPr>
            <w:tab/>
          </w:r>
        </w:del>
      </w:ins>
      <w:ins w:id="2367" w:author="小峰" w:date="2024-05-13T13:53:00Z">
        <w:del w:id="2368" w:author="峰 高" w:date="2024-05-14T14:10:00Z">
          <w:r>
            <w:rPr>
              <w:rFonts w:hint="eastAsia"/>
            </w:rPr>
            <w:delText>(1) 心率</w:delText>
          </w:r>
        </w:del>
      </w:ins>
    </w:p>
    <w:p>
      <w:pPr>
        <w:rPr>
          <w:ins w:id="2370" w:author="小峰" w:date="2024-05-13T13:53:00Z"/>
          <w:del w:id="2371" w:author="峰 高" w:date="2024-05-13T14:34:00Z"/>
        </w:rPr>
        <w:pPrChange w:id="2369" w:author="峰 高" w:date="2024-05-13T14:34:00Z">
          <w:pPr/>
        </w:pPrChange>
      </w:pPr>
      <w:ins w:id="2372" w:author="小峰" w:date="2024-05-13T13:53:00Z">
        <w:del w:id="2373" w:author="峰 高" w:date="2024-05-13T14:34:00Z">
          <w:r>
            <w:rPr>
              <w:rFonts w:hint="eastAsia"/>
            </w:rPr>
            <w:tab/>
          </w:r>
        </w:del>
      </w:ins>
      <w:ins w:id="2374" w:author="小峰" w:date="2024-05-13T13:53:00Z">
        <w:del w:id="2375" w:author="峰 高" w:date="2024-05-13T14:34:00Z">
          <w:r>
            <w:rPr>
              <w:rFonts w:hint="eastAsia"/>
            </w:rPr>
            <w:delText>心率是指心脏在一分钟内跳动的次数，它是最重要的人体生命体征信号之一。它能</w:delText>
          </w:r>
        </w:del>
      </w:ins>
    </w:p>
    <w:p>
      <w:pPr>
        <w:rPr>
          <w:ins w:id="2376" w:author="小峰" w:date="2024-05-13T13:53:00Z"/>
          <w:del w:id="2377" w:author="峰 高" w:date="2024-05-14T14:10:00Z"/>
        </w:rPr>
      </w:pPr>
      <w:ins w:id="2378" w:author="小峰" w:date="2024-05-13T13:53:00Z">
        <w:del w:id="2379" w:author="峰 高" w:date="2024-05-13T14:34:00Z">
          <w:r>
            <w:rPr>
              <w:rFonts w:hint="eastAsia"/>
            </w:rPr>
            <w:delText>反映人体身体状况许多方面的情况，是重要的医学信号研究内容，心率会受到人体健康状态、其他生理因素、年龄和性别等因素的影响。有心脏相关疾病的病人和正常人心率天差地别，因此医生会根据病人的心率来预测病人会存在某一方面的疾病，然后对症下药的检查和治疗。心率会随着年龄的增长而逐渐变小，婴儿的心率大约在 120~140 次/每分钟之间，成年人的心率大约在 60~100 次/每分钟之间，老年人的心率大约在 55~70 次/每分钟之间。性别也会对心率造成影响，女生的心率一般比男生大。</w:delText>
          </w:r>
        </w:del>
      </w:ins>
      <w:ins w:id="2380" w:author="小峰" w:date="2024-05-13T13:54:00Z">
        <w:del w:id="2381" w:author="峰 高" w:date="2024-05-14T14:10:00Z">
          <w:r>
            <w:rPr>
              <w:rFonts w:hint="eastAsia"/>
              <w:b/>
              <w:bCs/>
              <w:rPrChange w:id="2382" w:author="小峰" w:date="2024-05-13T13:54:00Z">
                <w:rPr>
                  <w:rFonts w:hint="eastAsia"/>
                </w:rPr>
              </w:rPrChange>
            </w:rPr>
            <w:delText>基于智能手环的病人数据集成平台研究</w:delText>
          </w:r>
        </w:del>
      </w:ins>
    </w:p>
    <w:p>
      <w:pPr>
        <w:rPr>
          <w:ins w:id="2383" w:author="小峰" w:date="2024-05-13T13:53:00Z"/>
          <w:del w:id="2384" w:author="峰 高" w:date="2024-05-13T14:36:00Z"/>
        </w:rPr>
      </w:pPr>
      <w:ins w:id="2385" w:author="小峰" w:date="2024-05-13T13:53:00Z">
        <w:del w:id="2386" w:author="峰 高" w:date="2024-05-14T14:10:00Z">
          <w:r>
            <w:rPr>
              <w:rFonts w:hint="eastAsia"/>
            </w:rPr>
            <w:tab/>
          </w:r>
        </w:del>
      </w:ins>
      <w:ins w:id="2387" w:author="小峰" w:date="2024-05-13T13:53:00Z">
        <w:del w:id="2388" w:author="峰 高" w:date="2024-05-14T14:10:00Z">
          <w:r>
            <w:rPr>
              <w:rFonts w:hint="eastAsia"/>
            </w:rPr>
            <w:delText>(2) 血氧饱和度</w:delText>
          </w:r>
        </w:del>
      </w:ins>
    </w:p>
    <w:p>
      <w:pPr>
        <w:spacing w:line="240" w:lineRule="auto"/>
        <w:jc w:val="left"/>
        <w:rPr>
          <w:ins w:id="2390" w:author="小峰" w:date="2024-05-13T13:53:00Z"/>
          <w:del w:id="2391" w:author="峰 高" w:date="2024-05-13T14:18:00Z"/>
          <w:rFonts w:ascii="宋体" w:hAnsi="宋体" w:cs="宋体"/>
          <w:rPrChange w:id="2392" w:author="峰 高" w:date="2024-05-13T14:17:00Z">
            <w:rPr>
              <w:ins w:id="2393" w:author="小峰" w:date="2024-05-13T13:53:00Z"/>
              <w:del w:id="2394" w:author="峰 高" w:date="2024-05-13T14:18:00Z"/>
            </w:rPr>
          </w:rPrChange>
        </w:rPr>
        <w:pPrChange w:id="2389" w:author="峰 高" w:date="2024-05-13T14:36:00Z">
          <w:pPr/>
        </w:pPrChange>
      </w:pPr>
      <w:ins w:id="2395" w:author="小峰" w:date="2024-05-13T13:53:00Z">
        <w:del w:id="2396" w:author="峰 高" w:date="2024-05-13T14:36:00Z">
          <w:r>
            <w:rPr>
              <w:rFonts w:hint="eastAsia"/>
            </w:rPr>
            <w:tab/>
          </w:r>
        </w:del>
      </w:ins>
      <w:ins w:id="2397" w:author="小峰" w:date="2024-05-13T13:53:00Z">
        <w:del w:id="2398" w:author="峰 高" w:date="2024-05-13T14:36:00Z">
          <w:r>
            <w:rPr>
              <w:rFonts w:hint="eastAsia"/>
            </w:rPr>
            <w:delText>血氧饱和度(</w:delText>
          </w:r>
        </w:del>
      </w:ins>
      <w:ins w:id="2399" w:author="小峰" w:date="2024-05-13T13:55:00Z">
        <w:del w:id="2400" w:author="峰 高" w:date="2024-05-13T14:36:00Z"/>
      </w:ins>
      <w:ins w:id="2401" w:author="小峰" w:date="2024-05-13T13:55:00Z">
        <w:del w:id="2402" w:author="峰 高" w:date="2024-05-13T14:36:00Z"/>
      </w:ins>
      <w:ins w:id="2403" w:author="小峰" w:date="2024-05-13T13:55:00Z">
        <w:del w:id="2404" w:author="峰 高" w:date="2024-05-13T14:36:00Z"/>
      </w:ins>
      <w:ins w:id="2405" w:author="小峰" w:date="2024-05-13T13:55:00Z">
        <w:del w:id="2406" w:author="峰 高" w:date="2024-05-13T14:36:00Z">
          <w:r>
            <w:rPr>
              <w:rFonts w:hint="eastAsia"/>
              <w:position w:val="-10"/>
              <w:vertAlign w:val="subscript"/>
            </w:rPr>
            <w:object>
              <v:shape id="_x0000_i1026" o:spt="75" type="#_x0000_t75" style="height:16.9pt;width:9.25pt;" o:ole="t" filled="f" o:preferrelative="t" stroked="f" coordsize="21600,21600">
                <v:path/>
                <v:fill on="f" focussize="0,0"/>
                <v:stroke on="f" joinstyle="miter"/>
                <v:imagedata r:id="rId30" o:title=""/>
                <o:lock v:ext="edit" aspectratio="t"/>
                <w10:wrap type="none"/>
                <w10:anchorlock/>
              </v:shape>
              <o:OLEObject Type="Embed" ProgID="Equation.KSEE3" ShapeID="_x0000_i1026" DrawAspect="Content" ObjectID="_1468075726" r:id="rId45">
                <o:LockedField>false</o:LockedField>
              </o:OLEObject>
            </w:object>
          </w:r>
        </w:del>
      </w:ins>
      <w:ins w:id="2409" w:author="小峰" w:date="2024-05-13T13:55:00Z">
        <w:del w:id="2410" w:author="峰 高" w:date="2024-05-13T14:36:00Z"/>
      </w:ins>
      <w:ins w:id="2411" w:author="小峰" w:date="2024-05-13T13:53:00Z">
        <w:del w:id="2412" w:author="峰 高" w:date="2024-05-13T14:36:00Z">
          <w:r>
            <w:rPr>
              <w:vertAlign w:val="subscript"/>
              <w:rPrChange w:id="2413" w:author="峰 高" w:date="2024-05-13T14:12:00Z">
                <w:rPr/>
              </w:rPrChange>
            </w:rPr>
            <w:delText xml:space="preserve"> </w:delText>
          </w:r>
        </w:del>
      </w:ins>
      <w:ins w:id="2414" w:author="小峰" w:date="2024-05-13T13:53:00Z">
        <w:del w:id="2415" w:author="峰 高" w:date="2024-05-13T14:36:00Z">
          <w:r>
            <w:rPr>
              <w:rFonts w:hint="eastAsia"/>
            </w:rPr>
            <w:delText>)是指血液中氧合血红蛋白占血红蛋白的百分比，分为动脉血氧饱和度和静脉血氧饱和度两种，是血液中氧气的浓度的指标</w:delText>
          </w:r>
        </w:del>
      </w:ins>
      <w:ins w:id="2416" w:author="小峰" w:date="2024-05-13T13:53:00Z">
        <w:del w:id="2417" w:author="峰 高" w:date="2024-05-13T14:14:00Z">
          <w:r>
            <w:rPr>
              <w:rFonts w:hint="eastAsia"/>
            </w:rPr>
            <w:delText>[30]</w:delText>
          </w:r>
        </w:del>
      </w:ins>
      <w:ins w:id="2418" w:author="小峰" w:date="2024-05-13T13:53:00Z">
        <w:del w:id="2419" w:author="峰 高" w:date="2024-05-13T14:36:00Z">
          <w:r>
            <w:rPr>
              <w:rFonts w:hint="eastAsia"/>
            </w:rPr>
            <w:delText>。成年人在正常生理情况下，</w:delText>
          </w:r>
        </w:del>
      </w:ins>
    </w:p>
    <w:p>
      <w:pPr>
        <w:spacing w:line="240" w:lineRule="auto"/>
        <w:jc w:val="left"/>
        <w:rPr>
          <w:ins w:id="2421" w:author="小峰" w:date="2024-05-13T13:52:00Z"/>
          <w:del w:id="2422" w:author="峰 高" w:date="2024-05-13T14:09:00Z"/>
          <w:rFonts w:ascii="宋体" w:hAnsi="宋体" w:cs="宋体"/>
          <w:rPrChange w:id="2423" w:author="峰 高" w:date="2024-05-13T13:59:00Z">
            <w:rPr>
              <w:ins w:id="2424" w:author="小峰" w:date="2024-05-13T13:52:00Z"/>
              <w:del w:id="2425" w:author="峰 高" w:date="2024-05-13T14:09:00Z"/>
            </w:rPr>
          </w:rPrChange>
        </w:rPr>
        <w:pPrChange w:id="2420" w:author="峰 高" w:date="2024-05-13T13:59:00Z">
          <w:pPr/>
        </w:pPrChange>
      </w:pPr>
      <w:ins w:id="2426" w:author="小峰" w:date="2024-05-13T13:53:00Z">
        <w:del w:id="2427" w:author="峰 高" w:date="2024-05-13T14:36:00Z">
          <w:r>
            <w:rPr>
              <w:rFonts w:hint="eastAsia"/>
            </w:rPr>
            <w:delText>动脉血氧饱和度为 98%左右，静脉血氧饱和度为 75%左右。动脉血氧饱和度最低含量不会低于 94%，否则说明人体出现了缺氧，应该立刻采取相应措施救治，时间久了会导致肝、肾以及内脏器官的衰竭，甚至威胁生命。</w:delText>
          </w:r>
        </w:del>
      </w:ins>
    </w:p>
    <w:p>
      <w:pPr>
        <w:rPr>
          <w:ins w:id="2428" w:author="小峰" w:date="2024-05-13T13:52:00Z"/>
          <w:del w:id="2429" w:author="峰 高" w:date="2024-05-14T14:10:00Z"/>
        </w:rPr>
      </w:pPr>
    </w:p>
    <w:p>
      <w:pPr>
        <w:pStyle w:val="4"/>
        <w:spacing w:before="120"/>
        <w:rPr>
          <w:ins w:id="2430" w:author="峰 高" w:date="2024-05-14T14:10:00Z"/>
        </w:rPr>
      </w:pPr>
      <w:ins w:id="2431" w:author="峰 高" w:date="2024-05-14T14:10:00Z">
        <w:r>
          <w:rPr>
            <w:rFonts w:hint="eastAsia"/>
          </w:rPr>
          <w:t>4.1.1心率血氧概念</w:t>
        </w:r>
      </w:ins>
    </w:p>
    <w:p>
      <w:pPr>
        <w:rPr>
          <w:ins w:id="2432" w:author="峰 高" w:date="2024-05-14T14:10:00Z"/>
        </w:rPr>
      </w:pPr>
      <w:ins w:id="2433" w:author="峰 高" w:date="2024-05-14T14:10:00Z">
        <w:r>
          <w:rPr>
            <w:rFonts w:hint="eastAsia"/>
          </w:rPr>
          <w:tab/>
        </w:r>
      </w:ins>
      <w:ins w:id="2434" w:author="峰 高" w:date="2024-05-14T14:10:00Z">
        <w:r>
          <w:rPr>
            <w:rFonts w:hint="eastAsia"/>
          </w:rPr>
          <w:t>(1) 心率</w:t>
        </w:r>
      </w:ins>
    </w:p>
    <w:p>
      <w:pPr>
        <w:rPr>
          <w:ins w:id="2435" w:author="峰 高" w:date="2024-05-14T14:10:00Z"/>
        </w:rPr>
      </w:pPr>
      <w:ins w:id="2436" w:author="峰 高" w:date="2024-05-14T14:10:00Z">
        <w:r>
          <w:rPr/>
          <w:tab/>
        </w:r>
      </w:ins>
      <w:ins w:id="2437" w:author="峰 高" w:date="2024-05-14T14:10:00Z">
        <w:r>
          <w:rPr>
            <w:rFonts w:hint="eastAsia"/>
          </w:rPr>
          <w:t>作为人体最重要的生命体征之一，心率记录了心脏在一分钟内跳动的次数，它能够准确反映人体各个方面的状况，承载着丰富的信息。因此，医学界广泛研究心率，用于评估健康状况和预测疾病。心率的变化受到多种因素的影响，包括个体的健康状况、生理因素、年龄和性别等。对于心脏疾病患者和健康人群而言，心率的差异显而易见，它成为医生判断疾病风险和制定个性化治疗方案的重要依据。随着岁月的流逝，心率也会随之变化。婴儿的心率通常保持在每分钟120~140次之间，成年人的心率大约在每分钟60~100次之间，而老年人的心率则稳定在每分钟55~70次之间。此外，性别也对心率产生一定的影响，女性的心率普遍略高于男性。通过细致观察和分析心率的变化，我们能更好地了解身体的健康状况，为个体提供精准的医疗护理。</w:t>
        </w:r>
      </w:ins>
    </w:p>
    <w:p>
      <w:pPr>
        <w:rPr>
          <w:ins w:id="2438" w:author="峰 高" w:date="2024-05-14T14:10:00Z"/>
        </w:rPr>
      </w:pPr>
      <w:ins w:id="2439" w:author="峰 高" w:date="2024-05-14T14:10:00Z">
        <w:r>
          <w:rPr>
            <w:rFonts w:hint="eastAsia"/>
            <w:b/>
            <w:bCs/>
          </w:rPr>
          <w:t>基于智能手环的病人数据集成平台研究</w:t>
        </w:r>
      </w:ins>
    </w:p>
    <w:p>
      <w:pPr>
        <w:rPr>
          <w:ins w:id="2440" w:author="峰 高" w:date="2024-05-14T14:10:00Z"/>
        </w:rPr>
      </w:pPr>
      <w:ins w:id="2441" w:author="峰 高" w:date="2024-05-14T14:10:00Z">
        <w:r>
          <w:rPr>
            <w:rFonts w:hint="eastAsia"/>
          </w:rPr>
          <w:tab/>
        </w:r>
      </w:ins>
      <w:ins w:id="2442" w:author="峰 高" w:date="2024-05-14T14:10:00Z">
        <w:r>
          <w:rPr>
            <w:rFonts w:hint="eastAsia"/>
          </w:rPr>
          <w:t>(2) 血氧饱和度</w:t>
        </w:r>
      </w:ins>
    </w:p>
    <w:p>
      <w:pPr>
        <w:tabs>
          <w:tab w:val="clear" w:pos="377"/>
        </w:tabs>
        <w:spacing w:line="240" w:lineRule="auto"/>
        <w:ind w:firstLine="420"/>
        <w:jc w:val="left"/>
        <w:rPr>
          <w:ins w:id="2443" w:author="峰 高" w:date="2024-05-14T14:10:00Z"/>
        </w:rPr>
      </w:pPr>
      <w:ins w:id="2444" w:author="峰 高" w:date="2024-05-14T14:10:00Z">
        <w:r>
          <w:rPr>
            <w:rFonts w:hint="eastAsia"/>
          </w:rPr>
          <w:t>血氧饱和度(SpO2)是血液中氧合血红蛋白占血红蛋白的百分比，是衡量血液中氧气浓度的重要指标。根据研究，正常生理情况下，成年人的动脉血氧饱和度大约为98%，而静脉血氧饱和度约为75%。动脉血氧饱和度的最低含量不应低于94%。如果血氧饱和度低于这个阈值，可能表明人体出现缺氧，需要立即采取相应措施进行救治。长时间的缺氧可能导致肝脏、肾脏以及其他内脏器官的衰竭，甚至对生命构成威胁。这些数据对于医生来评估患者的健康状况和制定治疗方案至关重要。因此，监测血氧饱和度是医疗护理中的重要环节。通过定期测量血氧饱和度，医生可以了解患者的氧气供应情况，及时发现并处理潜在的缺氧问题。同时，血氧饱和度的监测也对于监护病情、评估治疗效果以及调整治疗方案具有指导意义。因此，血氧饱和度的监测在临床实践中扮演着重要的角色，有助于提高患者的生存率和康复率。</w:t>
        </w:r>
      </w:ins>
    </w:p>
    <w:p>
      <w:pPr>
        <w:tabs>
          <w:tab w:val="clear" w:pos="377"/>
        </w:tabs>
        <w:spacing w:line="240" w:lineRule="auto"/>
        <w:jc w:val="left"/>
        <w:rPr>
          <w:ins w:id="2445" w:author="峰 高" w:date="2024-05-14T14:10:00Z"/>
          <w:color w:val="000000"/>
        </w:rPr>
      </w:pPr>
      <w:ins w:id="2446" w:author="峰 高" w:date="2024-05-14T14:10:00Z">
        <w:r>
          <w:rPr>
            <w:color w:val="000000"/>
          </w:rPr>
          <w:t>Hyun-Jun Kim, Hyun-Kyung Park, Dae-Woon Lim, et al. Effects of oxygen concentration</w:t>
        </w:r>
      </w:ins>
    </w:p>
    <w:p>
      <w:pPr>
        <w:tabs>
          <w:tab w:val="clear" w:pos="377"/>
        </w:tabs>
        <w:spacing w:line="240" w:lineRule="auto"/>
        <w:jc w:val="left"/>
        <w:rPr>
          <w:ins w:id="2447" w:author="峰 高" w:date="2024-05-14T14:10:00Z"/>
        </w:rPr>
      </w:pPr>
      <w:ins w:id="2448" w:author="峰 高" w:date="2024-05-14T14:10:00Z">
        <w:r>
          <w:rPr>
            <w:color w:val="000000"/>
          </w:rPr>
          <w:t>and flow rate on cognitive ability and physiological responses in the elderly[J]. NeuralRegeneration Research, 2013, 8(03): 264-269.</w:t>
        </w:r>
      </w:ins>
    </w:p>
    <w:p>
      <w:pPr>
        <w:rPr>
          <w:ins w:id="2449" w:author="峰 高" w:date="2024-05-14T14:10:00Z"/>
        </w:rPr>
      </w:pPr>
    </w:p>
    <w:p>
      <w:pPr>
        <w:pStyle w:val="4"/>
        <w:spacing w:before="120"/>
        <w:rPr>
          <w:ins w:id="2451" w:author="小峰" w:date="2024-05-13T13:52:00Z"/>
        </w:rPr>
        <w:pPrChange w:id="2450" w:author="峰 高" w:date="2024-05-13T14:49:00Z">
          <w:pPr/>
        </w:pPrChange>
      </w:pPr>
      <w:ins w:id="2452" w:author="峰 高" w:date="2024-05-13T14:42:00Z">
        <w:r>
          <w:rPr>
            <w:rFonts w:hint="eastAsia"/>
          </w:rPr>
          <w:t>4.1.2</w:t>
        </w:r>
      </w:ins>
      <w:ins w:id="2453" w:author="峰 高" w:date="2024-05-13T14:43:00Z">
        <w:r>
          <w:rPr>
            <w:rFonts w:hint="eastAsia"/>
          </w:rPr>
          <w:t>人体心脏跳动过程</w:t>
        </w:r>
      </w:ins>
    </w:p>
    <w:p>
      <w:pPr>
        <w:rPr>
          <w:ins w:id="2454" w:author="峰 高" w:date="2024-05-13T14:43:00Z"/>
        </w:rPr>
      </w:pPr>
      <w:ins w:id="2455" w:author="峰 高" w:date="2024-05-13T14:43:00Z">
        <w:r>
          <w:rPr/>
          <w:tab/>
        </w:r>
      </w:ins>
      <w:ins w:id="2456" w:author="峰 高" w:date="2024-05-13T14:43:00Z">
        <w:r>
          <w:rPr>
            <w:rFonts w:hint="eastAsia"/>
          </w:rPr>
          <w:t>心脏跳动并非是心脏自身主动产生的现象，而是由身体发达的血管网络所驱动。这个网络中的静脉和动脉交替张缩，血液被推动着流动，产生的能量带动了心脏的跳动。心脏肌肉以一定的节律性进行扩张和收缩，从静脉中泵入血液，然后通过动脉将血液泵出。这种连续而规律的现象被称为心跳，而心率则是用来统计每分钟心脏跳动的次数。心跳本身肉眼难以直观观察，但可以通过仪器设备来显示，例如心电仪。在心脏跳动时，心肌细胞膜两侧存在着由正负离子浓度差形成的电势差。通过在心脏的不同位置放置电极片，可以记录两个电极间微小电压的变化，并将其打印在屏幕或纸上，形成我们所看到的心电图。</w:t>
        </w:r>
      </w:ins>
    </w:p>
    <w:p>
      <w:pPr>
        <w:rPr>
          <w:ins w:id="2457" w:author="峰 高" w:date="2024-05-13T14:44:00Z"/>
        </w:rPr>
      </w:pPr>
      <w:ins w:id="2458" w:author="峰 高" w:date="2024-05-13T14:43:00Z">
        <w:r>
          <w:rPr/>
          <w:tab/>
        </w:r>
      </w:ins>
      <w:ins w:id="2459" w:author="峰 高" w:date="2024-05-13T14:43:00Z">
        <w:r>
          <w:rPr>
            <w:rFonts w:hint="eastAsia"/>
          </w:rPr>
          <w:t>心电图是一种重要的诊断工具，它能够提供关于心脏电活动的宝贵信息。通过分析心电图的形态和特征，医生可以评估心脏的功能和健康状况，检测心脏疾病或异常情况，如心律失常、心肌缺血等。心电图还可以用于监测治疗效果和指导临床决策。因此，心电图在医学领域中具有重要的地位，为医生提供了宝贵的信息，以便更好地照顾患者的心脏健康。人体正常心跳波形如</w:t>
        </w:r>
      </w:ins>
      <w:ins w:id="2460" w:author="峰 高" w:date="2024-05-13T14:44:00Z">
        <w:r>
          <w:rPr>
            <w:rFonts w:hint="eastAsia"/>
          </w:rPr>
          <w:t>下</w:t>
        </w:r>
      </w:ins>
      <w:ins w:id="2461" w:author="峰 高" w:date="2024-05-13T14:43:00Z">
        <w:r>
          <w:rPr>
            <w:rFonts w:hint="eastAsia"/>
          </w:rPr>
          <w:t>图</w:t>
        </w:r>
      </w:ins>
      <w:ins w:id="2462" w:author="峰 高" w:date="2024-05-13T14:44:00Z">
        <w:r>
          <w:rPr>
            <w:rFonts w:hint="eastAsia"/>
          </w:rPr>
          <w:t>4.1。</w:t>
        </w:r>
      </w:ins>
    </w:p>
    <w:p>
      <w:pPr>
        <w:rPr>
          <w:ins w:id="2463" w:author="峰 高" w:date="2024-05-13T14:44:00Z"/>
        </w:rPr>
      </w:pPr>
    </w:p>
    <w:p>
      <w:pPr>
        <w:tabs>
          <w:tab w:val="left" w:pos="377"/>
        </w:tabs>
        <w:jc w:val="center"/>
        <w:rPr>
          <w:ins w:id="2465" w:author="峰 高" w:date="2024-05-13T14:44:00Z"/>
        </w:rPr>
        <w:pPrChange w:id="2464" w:author="峰 高" w:date="2024-05-13T14:44:00Z">
          <w:pPr/>
        </w:pPrChange>
      </w:pPr>
      <w:ins w:id="2466" w:author="峰 高" w:date="2024-05-13T14:44:00Z">
        <w:r>
          <w:rPr/>
          <w:drawing>
            <wp:inline distT="0" distB="0" distL="0" distR="0">
              <wp:extent cx="4909185" cy="2339975"/>
              <wp:effectExtent l="0" t="0" r="5715" b="3810"/>
              <wp:docPr id="45218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85602" name="图片 1"/>
                      <pic:cNvPicPr>
                        <a:picLocks noChangeAspect="1"/>
                      </pic:cNvPicPr>
                    </pic:nvPicPr>
                    <pic:blipFill>
                      <a:blip r:embed="rId46"/>
                      <a:stretch>
                        <a:fillRect/>
                      </a:stretch>
                    </pic:blipFill>
                    <pic:spPr>
                      <a:xfrm>
                        <a:off x="0" y="0"/>
                        <a:ext cx="4909670" cy="2340000"/>
                      </a:xfrm>
                      <a:prstGeom prst="rect">
                        <a:avLst/>
                      </a:prstGeom>
                    </pic:spPr>
                  </pic:pic>
                </a:graphicData>
              </a:graphic>
            </wp:inline>
          </w:drawing>
        </w:r>
      </w:ins>
    </w:p>
    <w:p>
      <w:pPr>
        <w:rPr>
          <w:ins w:id="2468" w:author="峰 高" w:date="2024-05-13T14:43:00Z"/>
        </w:rPr>
      </w:pPr>
      <w:ins w:id="2469" w:author="峰 高" w:date="2024-05-13T14:44:00Z">
        <w:r>
          <w:rPr>
            <w:rFonts w:hint="eastAsia"/>
          </w:rPr>
          <w:t>图4.1  心跳波形</w:t>
        </w:r>
      </w:ins>
    </w:p>
    <w:p>
      <w:pPr>
        <w:rPr>
          <w:ins w:id="2470" w:author="峰 高" w:date="2024-05-13T14:45:00Z"/>
        </w:rPr>
      </w:pPr>
    </w:p>
    <w:p>
      <w:pPr>
        <w:pStyle w:val="4"/>
        <w:spacing w:before="120"/>
        <w:rPr>
          <w:ins w:id="2472" w:author="峰 高" w:date="2024-05-13T14:49:00Z"/>
        </w:rPr>
        <w:pPrChange w:id="2471" w:author="峰 高" w:date="2024-05-13T14:49:00Z">
          <w:pPr/>
        </w:pPrChange>
      </w:pPr>
      <w:ins w:id="2473" w:author="峰 高" w:date="2024-05-13T14:45:00Z">
        <w:r>
          <w:rPr>
            <w:rFonts w:hint="eastAsia"/>
          </w:rPr>
          <w:t>4.1.3</w:t>
        </w:r>
      </w:ins>
      <w:ins w:id="2474" w:author="峰 高" w:date="2024-05-13T14:48:00Z">
        <w:r>
          <w:rPr>
            <w:rFonts w:hint="eastAsia"/>
          </w:rPr>
          <w:t>朗伯比尔定律检测原理</w:t>
        </w:r>
      </w:ins>
    </w:p>
    <w:p>
      <w:pPr>
        <w:rPr>
          <w:ins w:id="2475" w:author="峰 高" w:date="2024-05-13T14:50:00Z"/>
        </w:rPr>
      </w:pPr>
      <w:ins w:id="2476" w:author="峰 高" w:date="2024-05-13T14:49:00Z">
        <w:r>
          <w:rPr/>
          <w:tab/>
        </w:r>
      </w:ins>
      <w:ins w:id="2477" w:author="峰 高" w:date="2024-05-13T14:50:00Z">
        <w:r>
          <w:rPr>
            <w:rFonts w:hint="eastAsia"/>
          </w:rPr>
          <w:t>朗伯-比尔定律（Lambert-Beer Law）是一条经典的基础法则，适用于各类吸收物质。该法则描述了吸收物质对特定波长的光吸收强度与物质浓度、厚度之间的密切联系。</w:t>
        </w:r>
      </w:ins>
    </w:p>
    <w:p>
      <w:pPr>
        <w:rPr>
          <w:ins w:id="2478" w:author="峰 高" w:date="2024-05-13T14:50:00Z"/>
        </w:rPr>
      </w:pPr>
      <w:ins w:id="2479" w:author="峰 高" w:date="2024-05-13T14:50:00Z">
        <w:r>
          <w:rPr/>
          <w:tab/>
        </w:r>
      </w:ins>
      <w:ins w:id="2480" w:author="峰 高" w:date="2024-05-13T14:50:00Z">
        <w:r>
          <w:rPr>
            <w:rFonts w:hint="eastAsia"/>
          </w:rPr>
          <w:t>假设一束单色光照射到某吸收物质上，该物质将吸收部分光线。根据朗伯-比尔定律，吸收光强（表示为</w:t>
        </w:r>
      </w:ins>
      <m:oMath>
        <w:ins w:id="2481" w:author="峰 高" w:date="2024-05-13T14:54:00Z">
          <m:r>
            <m:rPr/>
            <w:rPr>
              <w:rFonts w:ascii="Cambria Math" w:hAnsi="Cambria Math"/>
            </w:rPr>
            <m:t>I</m:t>
          </m:r>
        </w:ins>
      </m:oMath>
      <w:ins w:id="2482" w:author="峰 高" w:date="2024-05-13T14:50:00Z">
        <w:r>
          <w:rPr>
            <w:rFonts w:hint="eastAsia"/>
          </w:rPr>
          <w:t>）与入射光强（表示为</w:t>
        </w:r>
      </w:ins>
      <m:oMath>
        <m:sSub>
          <m:sSubPr>
            <m:ctrlPr>
              <w:ins w:id="2483" w:author="峰 高" w:date="2024-05-13T14:54:00Z">
                <w:rPr>
                  <w:rFonts w:ascii="Cambria Math" w:hAnsi="Cambria Math"/>
                  <w:i/>
                </w:rPr>
              </w:ins>
            </m:ctrlPr>
          </m:sSubPr>
          <m:e>
            <w:ins w:id="2484" w:author="峰 高" w:date="2024-05-13T14:54:00Z">
              <m:r>
                <m:rPr/>
                <w:rPr>
                  <w:rFonts w:ascii="Cambria Math" w:hAnsi="Cambria Math"/>
                </w:rPr>
                <m:t>I</m:t>
              </m:r>
            </w:ins>
            <m:ctrlPr>
              <w:ins w:id="2485" w:author="峰 高" w:date="2024-05-13T14:54:00Z">
                <w:rPr>
                  <w:rFonts w:ascii="Cambria Math" w:hAnsi="Cambria Math"/>
                  <w:i/>
                </w:rPr>
              </w:ins>
            </m:ctrlPr>
          </m:e>
          <m:sub>
            <w:ins w:id="2486" w:author="峰 高" w:date="2024-05-13T14:54:00Z">
              <m:r>
                <m:rPr/>
                <w:rPr>
                  <w:rFonts w:ascii="Cambria Math" w:hAnsi="Cambria Math"/>
                </w:rPr>
                <m:t>0</m:t>
              </m:r>
            </w:ins>
            <m:ctrlPr>
              <w:ins w:id="2487" w:author="峰 高" w:date="2024-05-13T14:54:00Z">
                <w:rPr>
                  <w:rFonts w:ascii="Cambria Math" w:hAnsi="Cambria Math"/>
                  <w:i/>
                </w:rPr>
              </w:ins>
            </m:ctrlPr>
          </m:sub>
        </m:sSub>
      </m:oMath>
      <w:ins w:id="2488" w:author="峰 高" w:date="2024-05-13T14:50:00Z">
        <w:r>
          <w:rPr>
            <w:rFonts w:hint="eastAsia"/>
          </w:rPr>
          <w:t>）之间的关系可用以下公式表达：</w:t>
        </w:r>
      </w:ins>
    </w:p>
    <w:p>
      <w:pPr>
        <w:rPr>
          <w:ins w:id="2489" w:author="峰 高" w:date="2024-05-13T14:50:00Z"/>
        </w:rPr>
      </w:pPr>
      <m:oMathPara>
        <m:oMath>
          <m:eqArr>
            <m:eqArrPr>
              <m:maxDist m:val="1"/>
              <m:ctrlPr>
                <w:ins w:id="2490" w:author="峰 高" w:date="2024-05-13T15:53:00Z">
                  <w:rPr>
                    <w:rFonts w:ascii="Cambria Math" w:hAnsi="Cambria Math"/>
                    <w:i/>
                  </w:rPr>
                </w:ins>
              </m:ctrlPr>
            </m:eqArrPr>
            <m:e>
              <w:ins w:id="2491" w:author="峰 高" w:date="2024-05-13T14:52:00Z">
                <m:r>
                  <m:rPr/>
                  <w:rPr>
                    <w:rFonts w:ascii="Cambria Math" w:hAnsi="Cambria Math"/>
                  </w:rPr>
                  <m:t>I=</m:t>
                </m:r>
              </w:ins>
              <m:sSub>
                <m:sSubPr>
                  <m:ctrlPr>
                    <w:ins w:id="2492" w:author="峰 高" w:date="2024-05-13T14:53:00Z">
                      <w:rPr>
                        <w:rFonts w:ascii="Cambria Math" w:hAnsi="Cambria Math"/>
                        <w:i/>
                      </w:rPr>
                    </w:ins>
                  </m:ctrlPr>
                </m:sSubPr>
                <m:e>
                  <w:ins w:id="2493" w:author="峰 高" w:date="2024-05-13T14:53:00Z">
                    <m:r>
                      <m:rPr/>
                      <w:rPr>
                        <w:rFonts w:ascii="Cambria Math" w:hAnsi="Cambria Math"/>
                      </w:rPr>
                      <m:t>I</m:t>
                    </m:r>
                  </w:ins>
                  <m:ctrlPr>
                    <w:ins w:id="2494" w:author="峰 高" w:date="2024-05-13T14:53:00Z">
                      <w:rPr>
                        <w:rFonts w:ascii="Cambria Math" w:hAnsi="Cambria Math"/>
                        <w:i/>
                      </w:rPr>
                    </w:ins>
                  </m:ctrlPr>
                </m:e>
                <m:sub>
                  <w:ins w:id="2495" w:author="峰 高" w:date="2024-05-13T14:53:00Z">
                    <m:r>
                      <m:rPr/>
                      <w:rPr>
                        <w:rFonts w:ascii="Cambria Math" w:hAnsi="Cambria Math"/>
                      </w:rPr>
                      <m:t>0</m:t>
                    </m:r>
                  </w:ins>
                  <m:ctrlPr>
                    <w:ins w:id="2496" w:author="峰 高" w:date="2024-05-13T14:53:00Z">
                      <w:rPr>
                        <w:rFonts w:ascii="Cambria Math" w:hAnsi="Cambria Math"/>
                        <w:i/>
                      </w:rPr>
                    </w:ins>
                  </m:ctrlPr>
                </m:sub>
              </m:sSub>
              <m:sSup>
                <m:sSupPr>
                  <m:ctrlPr>
                    <w:ins w:id="2497" w:author="峰 高" w:date="2024-05-13T14:53:00Z">
                      <w:rPr>
                        <w:rFonts w:ascii="Cambria Math" w:hAnsi="Cambria Math"/>
                        <w:i/>
                      </w:rPr>
                    </w:ins>
                  </m:ctrlPr>
                </m:sSupPr>
                <m:e>
                  <w:ins w:id="2498" w:author="峰 高" w:date="2024-05-13T14:53:00Z">
                    <m:r>
                      <m:rPr/>
                      <w:rPr>
                        <w:rFonts w:ascii="Cambria Math" w:hAnsi="Cambria Math"/>
                      </w:rPr>
                      <m:t>ⅇ</m:t>
                    </m:r>
                  </w:ins>
                  <m:ctrlPr>
                    <w:ins w:id="2499" w:author="峰 高" w:date="2024-05-13T14:53:00Z">
                      <w:rPr>
                        <w:rFonts w:ascii="Cambria Math" w:hAnsi="Cambria Math"/>
                        <w:i/>
                      </w:rPr>
                    </w:ins>
                  </m:ctrlPr>
                </m:e>
                <m:sup>
                  <w:ins w:id="2500" w:author="峰 高" w:date="2024-05-13T14:53:00Z">
                    <m:r>
                      <m:rPr/>
                      <w:rPr>
                        <w:rFonts w:ascii="Cambria Math" w:hAnsi="Cambria Math"/>
                      </w:rPr>
                      <m:t>−</m:t>
                    </m:r>
                  </w:ins>
                  <w:ins w:id="2501" w:author="峰 高" w:date="2024-05-13T14:54:00Z">
                    <m:r>
                      <m:rPr/>
                      <w:rPr>
                        <w:rFonts w:ascii="Cambria Math" w:hAnsi="Cambria Math"/>
                      </w:rPr>
                      <m:t>LCd</m:t>
                    </m:r>
                  </w:ins>
                  <m:ctrlPr>
                    <w:ins w:id="2502" w:author="峰 高" w:date="2024-05-13T14:53:00Z">
                      <w:rPr>
                        <w:rFonts w:ascii="Cambria Math" w:hAnsi="Cambria Math"/>
                        <w:i/>
                      </w:rPr>
                    </w:ins>
                  </m:ctrlPr>
                </m:sup>
              </m:sSup>
              <m:r>
                <m:rPr/>
                <w:rPr>
                  <w:rFonts w:ascii="Cambria Math" w:hAnsi="Cambria Math"/>
                </w:rPr>
                <m:t>#</m:t>
              </m:r>
              <m:d>
                <m:dPr>
                  <m:begChr m:val="（"/>
                  <m:endChr m:val="）"/>
                  <m:ctrlPr>
                    <w:ins w:id="2503" w:author="峰 高" w:date="2024-05-13T15:53:00Z">
                      <w:rPr>
                        <w:rFonts w:ascii="Cambria Math" w:hAnsi="Cambria Math"/>
                        <w:iCs/>
                      </w:rPr>
                    </w:ins>
                  </m:ctrlPr>
                </m:dPr>
                <m:e>
                  <w:ins w:id="2504" w:author="峰 高" w:date="2024-05-13T15:54:00Z">
                    <m:r>
                      <m:rPr>
                        <m:sty m:val="p"/>
                      </m:rPr>
                      <w:rPr>
                        <w:rFonts w:ascii="Cambria Math" w:hAnsi="Cambria Math"/>
                      </w:rPr>
                      <m:t>4</m:t>
                    </m:r>
                  </w:ins>
                  <w:ins w:id="2505" w:author="峰 高" w:date="2024-05-13T15:53:00Z">
                    <m:r>
                      <m:rPr>
                        <m:sty m:val="p"/>
                      </m:rPr>
                      <w:rPr>
                        <w:rFonts w:ascii="Cambria Math" w:hAnsi="Cambria Math"/>
                      </w:rPr>
                      <m:t>.1</m:t>
                    </m:r>
                  </w:ins>
                  <m:ctrlPr>
                    <w:ins w:id="2506" w:author="峰 高" w:date="2024-05-13T15:53:00Z">
                      <w:rPr>
                        <w:rFonts w:ascii="Cambria Math" w:hAnsi="Cambria Math"/>
                        <w:iCs/>
                      </w:rPr>
                    </w:ins>
                  </m:ctrlPr>
                </m:e>
              </m:d>
              <m:ctrlPr>
                <w:ins w:id="2507" w:author="峰 高" w:date="2024-05-13T15:53:00Z">
                  <w:rPr>
                    <w:rFonts w:ascii="Cambria Math" w:hAnsi="Cambria Math"/>
                    <w:i/>
                  </w:rPr>
                </w:ins>
              </m:ctrlPr>
            </m:e>
          </m:eqArr>
        </m:oMath>
      </m:oMathPara>
    </w:p>
    <w:p>
      <w:pPr>
        <w:rPr>
          <w:ins w:id="2508" w:author="峰 高" w:date="2024-05-13T14:50:00Z"/>
        </w:rPr>
      </w:pPr>
      <w:ins w:id="2509" w:author="峰 高" w:date="2024-05-13T14:50:00Z">
        <w:r>
          <w:rPr/>
          <w:tab/>
        </w:r>
      </w:ins>
      <w:ins w:id="2510" w:author="峰 高" w:date="2024-05-13T14:50:00Z">
        <w:r>
          <w:rPr>
            <w:rFonts w:hint="eastAsia"/>
          </w:rPr>
          <w:t>在这个方程中，</w:t>
        </w:r>
      </w:ins>
      <w:ins w:id="2511" w:author="峰 高" w:date="2024-05-13T14:55:00Z">
        <w:r>
          <w:rPr>
            <w:i/>
            <w:iCs/>
            <w:rPrChange w:id="2512" w:author="峰 高" w:date="2024-05-13T14:55:00Z">
              <w:rPr/>
            </w:rPrChange>
          </w:rPr>
          <w:t>L</w:t>
        </w:r>
      </w:ins>
      <w:ins w:id="2513" w:author="峰 高" w:date="2024-05-13T14:50:00Z">
        <w:r>
          <w:rPr>
            <w:rFonts w:hint="eastAsia"/>
          </w:rPr>
          <w:t>代表吸收物质的吸收系数，</w:t>
        </w:r>
      </w:ins>
      <w:ins w:id="2514" w:author="峰 高" w:date="2024-05-13T14:55:00Z">
        <w:r>
          <w:rPr>
            <w:i/>
            <w:iCs/>
            <w:rPrChange w:id="2515" w:author="峰 高" w:date="2024-05-13T14:55:00Z">
              <w:rPr/>
            </w:rPrChange>
          </w:rPr>
          <w:t>C</w:t>
        </w:r>
      </w:ins>
      <w:ins w:id="2516" w:author="峰 高" w:date="2024-05-13T14:50:00Z">
        <w:r>
          <w:rPr>
            <w:rFonts w:hint="eastAsia"/>
          </w:rPr>
          <w:t>代表吸收物质的浓度或密度，</w:t>
        </w:r>
      </w:ins>
      <w:ins w:id="2517" w:author="峰 高" w:date="2024-05-13T14:55:00Z">
        <w:r>
          <w:rPr>
            <w:i/>
            <w:iCs/>
            <w:rPrChange w:id="2518" w:author="峰 高" w:date="2024-05-13T14:56:00Z">
              <w:rPr/>
            </w:rPrChange>
          </w:rPr>
          <w:t>d</w:t>
        </w:r>
      </w:ins>
      <w:ins w:id="2519" w:author="峰 高" w:date="2024-05-13T14:50:00Z">
        <w:r>
          <w:rPr>
            <w:rFonts w:hint="eastAsia"/>
          </w:rPr>
          <w:t>代表吸收物质的厚度。</w:t>
        </w:r>
      </w:ins>
    </w:p>
    <w:p>
      <w:pPr>
        <w:rPr>
          <w:ins w:id="2520" w:author="峰 高" w:date="2024-05-13T14:50:00Z"/>
        </w:rPr>
      </w:pPr>
      <w:ins w:id="2521" w:author="峰 高" w:date="2024-05-13T14:50:00Z">
        <w:r>
          <w:rPr/>
          <w:tab/>
        </w:r>
      </w:ins>
      <w:ins w:id="2522" w:author="峰 高" w:date="2024-05-13T14:50:00Z">
        <w:r>
          <w:rPr>
            <w:rFonts w:hint="eastAsia"/>
          </w:rPr>
          <w:t>根据朗伯-比尔定律，随着吸收物质浓度或密度的增加，其对光的吸收也随之增加。同样地，随着吸收物质厚度的增加，光的吸收也会相应增加。吸收系数是一个常数，描述了吸收物质对特定波长光的吸收能力。</w:t>
        </w:r>
      </w:ins>
    </w:p>
    <w:p>
      <w:pPr>
        <w:rPr>
          <w:ins w:id="2523" w:author="峰 高" w:date="2024-05-13T14:49:00Z"/>
        </w:rPr>
      </w:pPr>
      <w:ins w:id="2524" w:author="峰 高" w:date="2024-05-13T14:50:00Z">
        <w:r>
          <w:rPr/>
          <w:tab/>
        </w:r>
      </w:ins>
      <w:ins w:id="2525" w:author="峰 高" w:date="2024-05-13T14:50:00Z">
        <w:r>
          <w:rPr>
            <w:rFonts w:hint="eastAsia"/>
          </w:rPr>
          <w:t>朗伯-比尔定律在光谱分析、化学分析和生物医学领域中得到广泛应用。通过测量光的吸收强度，科学家们可以推断出样品中特定物质的浓度或密度，从而实现定量分析和检测。这一法则为实验研究提供了重要的理论支持，为科学领域的发展贡献了重要的基础理论。</w:t>
        </w:r>
      </w:ins>
    </w:p>
    <w:p>
      <w:pPr>
        <w:rPr>
          <w:ins w:id="2526" w:author="峰 高" w:date="2024-05-13T14:50:00Z"/>
        </w:rPr>
      </w:pPr>
    </w:p>
    <w:p>
      <w:pPr>
        <w:tabs>
          <w:tab w:val="left" w:pos="377"/>
        </w:tabs>
        <w:jc w:val="center"/>
        <w:rPr>
          <w:ins w:id="2528" w:author="峰 高" w:date="2024-05-13T14:49:00Z"/>
        </w:rPr>
        <w:pPrChange w:id="2527" w:author="峰 高" w:date="2024-05-13T14:51:00Z">
          <w:pPr/>
        </w:pPrChange>
      </w:pPr>
      <w:ins w:id="2529" w:author="峰 高" w:date="2024-05-13T14:50:00Z">
        <w:r>
          <w:rPr/>
          <w:drawing>
            <wp:inline distT="0" distB="0" distL="0" distR="0">
              <wp:extent cx="1209675" cy="2411730"/>
              <wp:effectExtent l="0" t="0" r="9525" b="7620"/>
              <wp:docPr id="791072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078" name="图片 1"/>
                      <pic:cNvPicPr>
                        <a:picLocks noChangeAspect="1"/>
                      </pic:cNvPicPr>
                    </pic:nvPicPr>
                    <pic:blipFill>
                      <a:blip r:embed="rId47"/>
                      <a:stretch>
                        <a:fillRect/>
                      </a:stretch>
                    </pic:blipFill>
                    <pic:spPr>
                      <a:xfrm>
                        <a:off x="0" y="0"/>
                        <a:ext cx="1210144" cy="2412000"/>
                      </a:xfrm>
                      <a:prstGeom prst="rect">
                        <a:avLst/>
                      </a:prstGeom>
                    </pic:spPr>
                  </pic:pic>
                </a:graphicData>
              </a:graphic>
            </wp:inline>
          </w:drawing>
        </w:r>
      </w:ins>
    </w:p>
    <w:p>
      <w:pPr>
        <w:rPr>
          <w:ins w:id="2531" w:author="峰 高" w:date="2024-05-13T14:51:00Z"/>
        </w:rPr>
      </w:pPr>
      <w:ins w:id="2532" w:author="峰 高" w:date="2024-05-13T14:51:00Z">
        <w:r>
          <w:rPr>
            <w:rFonts w:hint="eastAsia"/>
          </w:rPr>
          <w:t>图4.2  朗伯比尔定律概述图</w:t>
        </w:r>
      </w:ins>
    </w:p>
    <w:p>
      <w:pPr>
        <w:rPr>
          <w:ins w:id="2533" w:author="峰 高" w:date="2024-05-13T14:56:00Z"/>
        </w:rPr>
      </w:pPr>
    </w:p>
    <w:p>
      <w:pPr>
        <w:pStyle w:val="4"/>
        <w:spacing w:before="120"/>
        <w:rPr>
          <w:ins w:id="2535" w:author="峰 高" w:date="2024-05-13T14:56:00Z"/>
        </w:rPr>
        <w:pPrChange w:id="2534" w:author="峰 高" w:date="2024-05-13T14:58:00Z">
          <w:pPr/>
        </w:pPrChange>
      </w:pPr>
      <w:ins w:id="2536" w:author="峰 高" w:date="2024-05-13T14:56:00Z">
        <w:r>
          <w:rPr>
            <w:rFonts w:hint="eastAsia"/>
          </w:rPr>
          <w:t>4.1.4</w:t>
        </w:r>
      </w:ins>
      <w:ins w:id="2537" w:author="峰 高" w:date="2024-05-13T14:57:00Z">
        <w:r>
          <w:rPr>
            <w:rFonts w:hint="eastAsia"/>
          </w:rPr>
          <w:t>光电容积脉搏波描记法检测原理</w:t>
        </w:r>
      </w:ins>
    </w:p>
    <w:p>
      <w:pPr>
        <w:rPr>
          <w:ins w:id="2538" w:author="峰 高" w:date="2024-05-13T15:13:00Z"/>
        </w:rPr>
      </w:pPr>
      <w:ins w:id="2539" w:author="峰 高" w:date="2024-05-13T14:58:00Z">
        <w:r>
          <w:rPr/>
          <w:tab/>
        </w:r>
      </w:ins>
      <w:ins w:id="2540" w:author="峰 高" w:date="2024-05-13T15:03:00Z">
        <w:r>
          <w:rPr>
            <w:rFonts w:hint="eastAsia"/>
          </w:rPr>
          <w:t>光电容积脉搏波描记法（PhotoPlethysmoGaphy, PPG）是一项广泛应用于监测血液容积变化的技术，采用光电检测原理。PPG 信号的获取方式可分为反射和透射两种方式，需配备一个发射器和一个接收器</w:t>
        </w:r>
      </w:ins>
      <w:ins w:id="2541" w:author="峰 高" w:date="2024-05-13T15:12:00Z">
        <w:r>
          <w:rPr>
            <w:rFonts w:hint="eastAsia"/>
          </w:rPr>
          <w:t>, 如图 4.3 所示.</w:t>
        </w:r>
      </w:ins>
    </w:p>
    <w:p>
      <w:pPr>
        <w:rPr>
          <w:ins w:id="2542" w:author="峰 高" w:date="2024-05-13T15:03:00Z"/>
        </w:rPr>
      </w:pPr>
    </w:p>
    <w:p>
      <w:pPr>
        <w:rPr>
          <w:ins w:id="2543" w:author="峰 高" w:date="2024-05-13T15:13:00Z"/>
        </w:rPr>
      </w:pPr>
      <w:ins w:id="2544" w:author="峰 高" w:date="2024-05-13T15:13:00Z">
        <w:r>
          <w:rPr/>
          <w:drawing>
            <wp:inline distT="0" distB="0" distL="0" distR="0">
              <wp:extent cx="5687695" cy="1616075"/>
              <wp:effectExtent l="0" t="0" r="8255" b="3175"/>
              <wp:docPr id="107807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0968" name="图片 1"/>
                      <pic:cNvPicPr>
                        <a:picLocks noChangeAspect="1"/>
                      </pic:cNvPicPr>
                    </pic:nvPicPr>
                    <pic:blipFill>
                      <a:blip r:embed="rId48"/>
                      <a:stretch>
                        <a:fillRect/>
                      </a:stretch>
                    </pic:blipFill>
                    <pic:spPr>
                      <a:xfrm>
                        <a:off x="0" y="0"/>
                        <a:ext cx="5687695" cy="1616075"/>
                      </a:xfrm>
                      <a:prstGeom prst="rect">
                        <a:avLst/>
                      </a:prstGeom>
                    </pic:spPr>
                  </pic:pic>
                </a:graphicData>
              </a:graphic>
            </wp:inline>
          </w:drawing>
        </w:r>
      </w:ins>
    </w:p>
    <w:p>
      <w:pPr>
        <w:rPr>
          <w:ins w:id="2546" w:author="峰 高" w:date="2024-05-13T15:13:00Z"/>
        </w:rPr>
      </w:pPr>
      <w:ins w:id="2547" w:author="峰 高" w:date="2024-05-13T15:13:00Z">
        <w:r>
          <w:rPr>
            <w:rFonts w:hint="eastAsia"/>
          </w:rPr>
          <w:t xml:space="preserve">图 </w:t>
        </w:r>
      </w:ins>
      <w:ins w:id="2548" w:author="峰 高" w:date="2024-05-13T16:26:00Z">
        <w:r>
          <w:rPr>
            <w:rFonts w:hint="eastAsia"/>
          </w:rPr>
          <w:t>4</w:t>
        </w:r>
      </w:ins>
      <w:ins w:id="2549" w:author="峰 高" w:date="2024-05-13T15:13:00Z">
        <w:r>
          <w:rPr>
            <w:rFonts w:hint="eastAsia"/>
          </w:rPr>
          <w:t>.</w:t>
        </w:r>
      </w:ins>
      <w:ins w:id="2550" w:author="峰 高" w:date="2024-05-13T16:26:00Z">
        <w:r>
          <w:rPr>
            <w:rFonts w:hint="eastAsia"/>
          </w:rPr>
          <w:t>3</w:t>
        </w:r>
      </w:ins>
      <w:ins w:id="2551" w:author="峰 高" w:date="2024-05-13T15:13:00Z">
        <w:r>
          <w:rPr>
            <w:rFonts w:hint="eastAsia"/>
          </w:rPr>
          <w:t xml:space="preserve">  反射与透射原理图</w:t>
        </w:r>
      </w:ins>
    </w:p>
    <w:p>
      <w:pPr>
        <w:rPr>
          <w:ins w:id="2552" w:author="峰 高" w:date="2024-05-13T15:03:00Z"/>
        </w:rPr>
      </w:pPr>
    </w:p>
    <w:p>
      <w:pPr>
        <w:rPr>
          <w:ins w:id="2553" w:author="峰 高" w:date="2024-05-13T15:17:00Z"/>
        </w:rPr>
      </w:pPr>
      <w:ins w:id="2554" w:author="峰 高" w:date="2024-05-13T15:13:00Z">
        <w:r>
          <w:rPr/>
          <w:tab/>
        </w:r>
      </w:ins>
      <w:ins w:id="2555" w:author="峰 高" w:date="2024-05-13T15:17:00Z">
        <w:r>
          <w:rPr>
            <w:rFonts w:hint="eastAsia"/>
          </w:rPr>
          <w:t>PPG（光学脉搏波形）信号的采集过程涉及光电发射器和光电接收器。光电发射器通常会通过发射光线照射人体的手指、手腕、耳垂等部位。这些部位的皮肤组织中含有血管，而血液的流动会导致血管截面积的变化，从而影响组织对光的吸收和散射。当光线透过皮肤、血管、肌肉等组织时，一部分光会被吸收，而另一部分则会被散射或透射。这些光线的变化与血液的脉搏和心跳有关，因此可以通过测量这些光线的变化来间接地获取心跳和血流量的信息。光电接收器接收透过皮肤组织反射或透射的光信号，并将其转换为电压信号。这些电压信号随着时间的变化而变化，反映了血流量和心跳的情况。最终，这些电压信号被记录下来，完成了PPG信号的采集过程。</w:t>
        </w:r>
      </w:ins>
    </w:p>
    <w:p>
      <w:pPr>
        <w:rPr>
          <w:ins w:id="2556" w:author="峰 高" w:date="2024-05-13T15:17:00Z"/>
        </w:rPr>
      </w:pPr>
    </w:p>
    <w:p>
      <w:pPr>
        <w:tabs>
          <w:tab w:val="left" w:pos="377"/>
        </w:tabs>
        <w:jc w:val="center"/>
        <w:rPr>
          <w:ins w:id="2558" w:author="峰 高" w:date="2024-05-13T15:18:00Z"/>
        </w:rPr>
        <w:pPrChange w:id="2557" w:author="峰 高" w:date="2024-05-13T15:18:00Z">
          <w:pPr/>
        </w:pPrChange>
      </w:pPr>
      <w:ins w:id="2559" w:author="峰 高" w:date="2024-05-13T15:18:00Z">
        <w:r>
          <w:rPr/>
          <w:drawing>
            <wp:inline distT="0" distB="0" distL="0" distR="0">
              <wp:extent cx="3972560" cy="2411730"/>
              <wp:effectExtent l="0" t="0" r="8890" b="7620"/>
              <wp:docPr id="86030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9759" name="图片 1"/>
                      <pic:cNvPicPr>
                        <a:picLocks noChangeAspect="1"/>
                      </pic:cNvPicPr>
                    </pic:nvPicPr>
                    <pic:blipFill>
                      <a:blip r:embed="rId49"/>
                      <a:stretch>
                        <a:fillRect/>
                      </a:stretch>
                    </pic:blipFill>
                    <pic:spPr>
                      <a:xfrm>
                        <a:off x="0" y="0"/>
                        <a:ext cx="3972706" cy="2412000"/>
                      </a:xfrm>
                      <a:prstGeom prst="rect">
                        <a:avLst/>
                      </a:prstGeom>
                    </pic:spPr>
                  </pic:pic>
                </a:graphicData>
              </a:graphic>
            </wp:inline>
          </w:drawing>
        </w:r>
      </w:ins>
    </w:p>
    <w:p>
      <w:pPr>
        <w:rPr>
          <w:ins w:id="2561" w:author="峰 高" w:date="2024-05-13T15:18:00Z"/>
        </w:rPr>
      </w:pPr>
      <w:ins w:id="2562" w:author="峰 高" w:date="2024-05-13T15:18:00Z">
        <w:r>
          <w:rPr>
            <w:rFonts w:hint="eastAsia"/>
          </w:rPr>
          <w:t xml:space="preserve">图 </w:t>
        </w:r>
      </w:ins>
      <w:ins w:id="2563" w:author="峰 高" w:date="2024-05-13T15:21:00Z">
        <w:r>
          <w:rPr>
            <w:rFonts w:hint="eastAsia"/>
          </w:rPr>
          <w:t>4</w:t>
        </w:r>
      </w:ins>
      <w:ins w:id="2564" w:author="峰 高" w:date="2024-05-13T15:18:00Z">
        <w:r>
          <w:rPr>
            <w:rFonts w:hint="eastAsia"/>
          </w:rPr>
          <w:t>.</w:t>
        </w:r>
      </w:ins>
      <w:ins w:id="2565" w:author="峰 高" w:date="2024-05-13T16:26:00Z">
        <w:r>
          <w:rPr>
            <w:rFonts w:hint="eastAsia"/>
          </w:rPr>
          <w:t>4</w:t>
        </w:r>
      </w:ins>
      <w:ins w:id="2566" w:author="峰 高" w:date="2024-05-13T15:18:00Z">
        <w:r>
          <w:rPr>
            <w:rFonts w:hint="eastAsia"/>
          </w:rPr>
          <w:t xml:space="preserve"> 心室收缩期和舒张期图</w:t>
        </w:r>
      </w:ins>
    </w:p>
    <w:p>
      <w:pPr>
        <w:rPr>
          <w:ins w:id="2567" w:author="峰 高" w:date="2024-05-13T15:03:00Z"/>
        </w:rPr>
      </w:pPr>
    </w:p>
    <w:p>
      <w:pPr>
        <w:rPr>
          <w:ins w:id="2568" w:author="峰 高" w:date="2024-05-13T15:03:00Z"/>
        </w:rPr>
      </w:pPr>
      <w:ins w:id="2569" w:author="峰 高" w:date="2024-05-13T15:14:00Z">
        <w:r>
          <w:rPr/>
          <w:tab/>
        </w:r>
      </w:ins>
      <w:ins w:id="2570" w:author="峰 高" w:date="2024-05-13T15:21:00Z">
        <w:r>
          <w:rPr>
            <w:rFonts w:hint="eastAsia"/>
          </w:rPr>
          <w:t>PPG信号是人体生命活动中至关重要的生命体征之一，用于描述动脉血管中的血液容积变化。</w:t>
        </w:r>
      </w:ins>
      <w:ins w:id="2571" w:author="峰 高" w:date="2024-05-13T15:22:00Z">
        <w:r>
          <w:rPr>
            <w:rFonts w:hint="eastAsia"/>
          </w:rPr>
          <w:t>如上图4.3所示，</w:t>
        </w:r>
      </w:ins>
      <w:ins w:id="2572" w:author="峰 高" w:date="2024-05-13T15:21:00Z">
        <w:r>
          <w:rPr>
            <w:rFonts w:hint="eastAsia"/>
          </w:rPr>
          <w:t>一个心脏周期包括收缩期和舒张期。而在舒张期，心室舒张而心房收缩，血液从心房流向心室。在收缩期，心室收缩而心房舒张，血液从心室流向主动脉和肺动脉。因此，心脏的周期活动对血液容积和PPG信号的周期性变化产生重要影响。</w:t>
        </w:r>
      </w:ins>
    </w:p>
    <w:p>
      <w:pPr>
        <w:rPr>
          <w:ins w:id="2573" w:author="峰 高" w:date="2024-05-13T15:29:00Z"/>
        </w:rPr>
      </w:pPr>
      <w:ins w:id="2574" w:author="峰 高" w:date="2024-05-13T15:23:00Z">
        <w:r>
          <w:rPr/>
          <w:tab/>
        </w:r>
      </w:ins>
      <w:ins w:id="2575" w:author="峰 高" w:date="2024-05-13T15:24:00Z">
        <w:r>
          <w:rPr>
            <w:rFonts w:hint="eastAsia"/>
          </w:rPr>
          <w:t>由此，人体的</w:t>
        </w:r>
      </w:ins>
      <w:ins w:id="2576" w:author="峰 高" w:date="2024-05-13T15:03:00Z">
        <w:r>
          <w:rPr>
            <w:rFonts w:hint="eastAsia"/>
          </w:rPr>
          <w:t>心脏收缩期和舒张期的</w:t>
        </w:r>
      </w:ins>
      <w:ins w:id="2577" w:author="峰 高" w:date="2024-05-13T15:24:00Z">
        <w:r>
          <w:rPr>
            <w:rFonts w:hint="eastAsia"/>
          </w:rPr>
          <w:t>不断</w:t>
        </w:r>
      </w:ins>
      <w:ins w:id="2578" w:author="峰 高" w:date="2024-05-13T15:03:00Z">
        <w:r>
          <w:rPr>
            <w:rFonts w:hint="eastAsia"/>
          </w:rPr>
          <w:t>交替，</w:t>
        </w:r>
      </w:ins>
      <w:ins w:id="2579" w:author="峰 高" w:date="2024-05-13T15:26:00Z">
        <w:r>
          <w:rPr>
            <w:rFonts w:hint="eastAsia"/>
          </w:rPr>
          <w:t>动脉中的血液容积随着心脏的收缩期和舒张期交替进行而呈现规律变化，这导致动脉内血液的吸光量也呈现规律变化。为了监测这种变化，光电发射器会照射光线到人体的手指、手腕、耳垂等部位，随后光电接收器将接收光线透过皮肤、动脉、静脉、肌肉和骨骼等组织反射或透射的信号。</w:t>
        </w:r>
      </w:ins>
      <w:ins w:id="2580" w:author="峰 高" w:date="2024-05-13T15:34:00Z">
        <w:r>
          <w:rPr>
            <w:rFonts w:hint="eastAsia"/>
          </w:rPr>
          <w:t>如下图4.5。</w:t>
        </w:r>
      </w:ins>
      <w:ins w:id="2581" w:author="峰 高" w:date="2024-05-13T15:26:00Z">
        <w:r>
          <w:rPr>
            <w:rFonts w:hint="eastAsia"/>
          </w:rPr>
          <w:t>这些接收到的信号即为PPG信号。</w:t>
        </w:r>
      </w:ins>
    </w:p>
    <w:p>
      <w:pPr>
        <w:rPr>
          <w:ins w:id="2582" w:author="峰 高" w:date="2024-05-13T15:29:00Z"/>
        </w:rPr>
      </w:pPr>
    </w:p>
    <w:p>
      <w:pPr>
        <w:tabs>
          <w:tab w:val="left" w:pos="377"/>
        </w:tabs>
        <w:jc w:val="center"/>
        <w:rPr>
          <w:ins w:id="2584" w:author="峰 高" w:date="2024-05-13T15:29:00Z"/>
        </w:rPr>
        <w:pPrChange w:id="2583" w:author="峰 高" w:date="2024-05-13T15:29:00Z">
          <w:pPr/>
        </w:pPrChange>
      </w:pPr>
      <w:ins w:id="2585" w:author="峰 高" w:date="2024-05-13T15:29:00Z">
        <w:r>
          <w:rPr/>
          <w:drawing>
            <wp:inline distT="0" distB="0" distL="0" distR="0">
              <wp:extent cx="5567680" cy="2411730"/>
              <wp:effectExtent l="0" t="0" r="0" b="7620"/>
              <wp:docPr id="2028954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4893" name="图片 1"/>
                      <pic:cNvPicPr>
                        <a:picLocks noChangeAspect="1"/>
                      </pic:cNvPicPr>
                    </pic:nvPicPr>
                    <pic:blipFill>
                      <a:blip r:embed="rId50"/>
                      <a:stretch>
                        <a:fillRect/>
                      </a:stretch>
                    </pic:blipFill>
                    <pic:spPr>
                      <a:xfrm>
                        <a:off x="0" y="0"/>
                        <a:ext cx="5568114" cy="2412000"/>
                      </a:xfrm>
                      <a:prstGeom prst="rect">
                        <a:avLst/>
                      </a:prstGeom>
                    </pic:spPr>
                  </pic:pic>
                </a:graphicData>
              </a:graphic>
            </wp:inline>
          </w:drawing>
        </w:r>
      </w:ins>
    </w:p>
    <w:p>
      <w:pPr>
        <w:rPr>
          <w:ins w:id="2587" w:author="峰 高" w:date="2024-05-13T15:33:00Z"/>
        </w:rPr>
      </w:pPr>
      <w:ins w:id="2588" w:author="峰 高" w:date="2024-05-13T15:29:00Z">
        <w:r>
          <w:rPr>
            <w:rFonts w:hint="eastAsia"/>
          </w:rPr>
          <w:t>图4.</w:t>
        </w:r>
      </w:ins>
      <w:ins w:id="2589" w:author="峰 高" w:date="2024-05-13T16:26:00Z">
        <w:r>
          <w:rPr>
            <w:rFonts w:hint="eastAsia"/>
          </w:rPr>
          <w:t>5</w:t>
        </w:r>
      </w:ins>
      <w:ins w:id="2590" w:author="峰 高" w:date="2024-05-13T15:29:00Z">
        <w:r>
          <w:rPr>
            <w:rFonts w:hint="eastAsia"/>
          </w:rPr>
          <w:t xml:space="preserve">  PPG信号</w:t>
        </w:r>
      </w:ins>
      <w:ins w:id="2591" w:author="峰 高" w:date="2024-05-13T15:30:00Z">
        <w:r>
          <w:rPr>
            <w:rFonts w:hint="eastAsia"/>
          </w:rPr>
          <w:t>图</w:t>
        </w:r>
      </w:ins>
    </w:p>
    <w:p>
      <w:pPr>
        <w:rPr>
          <w:ins w:id="2592" w:author="峰 高" w:date="2024-05-13T15:26:00Z"/>
        </w:rPr>
      </w:pPr>
    </w:p>
    <w:p>
      <w:pPr>
        <w:rPr>
          <w:ins w:id="2593" w:author="峰 高" w:date="2024-05-13T15:03:00Z"/>
        </w:rPr>
      </w:pPr>
      <w:ins w:id="2594" w:author="峰 高" w:date="2024-05-13T15:29:00Z">
        <w:r>
          <w:rPr/>
          <w:tab/>
        </w:r>
      </w:ins>
      <w:ins w:id="2595" w:author="峰 高" w:date="2024-05-13T15:30:00Z">
        <w:r>
          <w:rPr>
            <w:rFonts w:hint="eastAsia"/>
          </w:rPr>
          <w:t>在</w:t>
        </w:r>
      </w:ins>
      <w:ins w:id="2596" w:author="峰 高" w:date="2024-05-13T15:03:00Z">
        <w:r>
          <w:rPr/>
          <w:t>PPG</w:t>
        </w:r>
      </w:ins>
      <w:ins w:id="2597" w:author="峰 高" w:date="2024-05-13T15:03:00Z">
        <w:r>
          <w:rPr>
            <w:rFonts w:hint="eastAsia"/>
          </w:rPr>
          <w:t>信号周期</w:t>
        </w:r>
      </w:ins>
      <w:ins w:id="2598" w:author="峰 高" w:date="2024-05-13T15:30:00Z">
        <w:r>
          <w:rPr>
            <w:rFonts w:hint="eastAsia"/>
          </w:rPr>
          <w:t>中，包含了下降支</w:t>
        </w:r>
      </w:ins>
      <w:ins w:id="2599" w:author="峰 高" w:date="2024-05-13T15:03:00Z">
        <w:r>
          <w:rPr>
            <w:rFonts w:hint="eastAsia"/>
          </w:rPr>
          <w:t>和</w:t>
        </w:r>
      </w:ins>
      <w:ins w:id="2600" w:author="峰 高" w:date="2024-05-13T15:30:00Z">
        <w:r>
          <w:rPr>
            <w:rFonts w:hint="eastAsia"/>
          </w:rPr>
          <w:t>上升支</w:t>
        </w:r>
      </w:ins>
      <w:ins w:id="2601" w:author="峰 高" w:date="2024-05-13T15:03:00Z">
        <w:r>
          <w:rPr>
            <w:rFonts w:hint="eastAsia"/>
          </w:rPr>
          <w:t>，</w:t>
        </w:r>
      </w:ins>
      <w:ins w:id="2602" w:author="峰 高" w:date="2024-05-13T15:32:00Z">
        <w:r>
          <w:rPr>
            <w:rFonts w:hint="eastAsia"/>
          </w:rPr>
          <w:t>下</w:t>
        </w:r>
      </w:ins>
      <w:ins w:id="2603" w:author="峰 高" w:date="2024-05-13T15:31:00Z">
        <w:r>
          <w:rPr>
            <w:rFonts w:hint="eastAsia"/>
          </w:rPr>
          <w:t>降支对应舒张期，此时心室泵血速度减缓，血液从毛细血管流入静脉，血液压力下降，产生动脉血液回流现象，形成重搏波（</w:t>
        </w:r>
      </w:ins>
      <w:ins w:id="2604" w:author="峰 高" w:date="2024-05-13T15:31:00Z">
        <w:r>
          <w:rPr>
            <w:i/>
            <w:iCs/>
            <w:rPrChange w:id="2605" w:author="峰 高" w:date="2024-05-13T15:31:00Z">
              <w:rPr/>
            </w:rPrChange>
          </w:rPr>
          <w:t>D</w:t>
        </w:r>
      </w:ins>
      <w:ins w:id="2606" w:author="峰 高" w:date="2024-05-13T15:31:00Z">
        <w:r>
          <w:rPr>
            <w:rFonts w:hint="eastAsia"/>
          </w:rPr>
          <w:t>点）。</w:t>
        </w:r>
      </w:ins>
      <w:ins w:id="2607" w:author="峰 高" w:date="2024-05-13T15:03:00Z">
        <w:r>
          <w:rPr>
            <w:rFonts w:hint="eastAsia"/>
          </w:rPr>
          <w:t>上升支对应收缩期，此时心室迅速泵血，动脉中的血液容积急剧增加。随后，心脏关闭主动脉瓣膜</w:t>
        </w:r>
      </w:ins>
      <w:ins w:id="2608" w:author="峰 高" w:date="2024-05-13T15:32:00Z">
        <w:r>
          <w:rPr>
            <w:rFonts w:hint="eastAsia" w:ascii="Malgun Gothic" w:hAnsi="Malgun Gothic" w:cs="Malgun Gothic"/>
          </w:rPr>
          <w:t>，</w:t>
        </w:r>
      </w:ins>
      <w:ins w:id="2609" w:author="峰 高" w:date="2024-05-13T15:03:00Z">
        <w:r>
          <w:rPr>
            <w:rFonts w:hint="eastAsia"/>
          </w:rPr>
          <w:t>血液流向正常。</w:t>
        </w:r>
      </w:ins>
      <w:ins w:id="2610" w:author="峰 高" w:date="2024-05-13T15:34:00Z">
        <w:r>
          <w:rPr>
            <w:rFonts w:hint="eastAsia"/>
          </w:rPr>
          <w:t>如下图4.5。</w:t>
        </w:r>
      </w:ins>
    </w:p>
    <w:p>
      <w:pPr>
        <w:rPr>
          <w:ins w:id="2611" w:author="峰 高" w:date="2024-05-13T15:33:00Z"/>
        </w:rPr>
      </w:pPr>
      <w:ins w:id="2612" w:author="峰 高" w:date="2024-05-13T15:33:00Z">
        <w:r>
          <w:rPr/>
          <w:tab/>
        </w:r>
      </w:ins>
      <w:ins w:id="2613" w:author="峰 高" w:date="2024-05-13T15:33:00Z">
        <w:r>
          <w:rPr/>
          <w:drawing>
            <wp:inline distT="0" distB="0" distL="0" distR="0">
              <wp:extent cx="5687695" cy="2728595"/>
              <wp:effectExtent l="0" t="0" r="8255" b="0"/>
              <wp:docPr id="10947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2732" name="图片 1"/>
                      <pic:cNvPicPr>
                        <a:picLocks noChangeAspect="1"/>
                      </pic:cNvPicPr>
                    </pic:nvPicPr>
                    <pic:blipFill>
                      <a:blip r:embed="rId51"/>
                      <a:stretch>
                        <a:fillRect/>
                      </a:stretch>
                    </pic:blipFill>
                    <pic:spPr>
                      <a:xfrm>
                        <a:off x="0" y="0"/>
                        <a:ext cx="5687695" cy="2728595"/>
                      </a:xfrm>
                      <a:prstGeom prst="rect">
                        <a:avLst/>
                      </a:prstGeom>
                    </pic:spPr>
                  </pic:pic>
                </a:graphicData>
              </a:graphic>
            </wp:inline>
          </w:drawing>
        </w:r>
      </w:ins>
    </w:p>
    <w:p>
      <w:pPr>
        <w:rPr>
          <w:ins w:id="2615" w:author="峰 高" w:date="2024-05-13T15:33:00Z"/>
        </w:rPr>
      </w:pPr>
      <w:ins w:id="2616" w:author="峰 高" w:date="2024-05-13T15:33:00Z">
        <w:r>
          <w:rPr>
            <w:rFonts w:hint="eastAsia"/>
          </w:rPr>
          <w:t>图4.</w:t>
        </w:r>
      </w:ins>
      <w:ins w:id="2617" w:author="峰 高" w:date="2024-05-13T16:26:00Z">
        <w:r>
          <w:rPr>
            <w:rFonts w:hint="eastAsia"/>
          </w:rPr>
          <w:t>6</w:t>
        </w:r>
      </w:ins>
      <w:ins w:id="2618" w:author="峰 高" w:date="2024-05-13T15:34:00Z">
        <w:r>
          <w:rPr>
            <w:rFonts w:hint="eastAsia"/>
          </w:rPr>
          <w:t xml:space="preserve">  一个PPG信号周期</w:t>
        </w:r>
      </w:ins>
    </w:p>
    <w:p>
      <w:pPr>
        <w:rPr>
          <w:ins w:id="2619" w:author="峰 高" w:date="2024-05-13T15:39:00Z"/>
        </w:rPr>
      </w:pPr>
    </w:p>
    <w:p>
      <w:pPr>
        <w:rPr>
          <w:ins w:id="2620" w:author="峰 高" w:date="2024-05-13T15:54:00Z"/>
        </w:rPr>
      </w:pPr>
      <w:ins w:id="2621" w:author="峰 高" w:date="2024-05-13T15:40:00Z">
        <w:r>
          <w:rPr/>
          <w:tab/>
        </w:r>
      </w:ins>
      <w:ins w:id="2622" w:author="峰 高" w:date="2024-05-13T15:39:00Z">
        <w:r>
          <w:rPr>
            <w:rFonts w:hint="eastAsia"/>
          </w:rPr>
          <w:t>如图</w:t>
        </w:r>
      </w:ins>
      <w:ins w:id="2623" w:author="峰 高" w:date="2024-05-13T15:40:00Z">
        <w:r>
          <w:rPr>
            <w:rFonts w:hint="eastAsia"/>
          </w:rPr>
          <w:t>4</w:t>
        </w:r>
      </w:ins>
      <w:ins w:id="2624" w:author="峰 高" w:date="2024-05-13T15:39:00Z">
        <w:r>
          <w:rPr>
            <w:rFonts w:hint="eastAsia"/>
          </w:rPr>
          <w:t>.5所示，在一个PPG信号周期内，特征点A被定义为心室收缩期前期的起点，特征点B代表心室收缩期中期的最高点，特征点C对应心室收缩期末期和心室舒张期前期的降中峡点，特征点D对应心室舒张期中期的将中波点。特征参数</w:t>
        </w:r>
      </w:ins>
      <w:ins w:id="2625" w:author="峰 高" w:date="2024-05-13T15:41:00Z">
        <w:r>
          <w:rPr>
            <w:i/>
            <w:iCs/>
            <w:rPrChange w:id="2626" w:author="峰 高" w:date="2024-05-13T15:43:00Z">
              <w:rPr/>
            </w:rPrChange>
          </w:rPr>
          <w:t>T</w:t>
        </w:r>
      </w:ins>
      <w:ins w:id="2627" w:author="峰 高" w:date="2024-05-13T15:43:00Z">
        <w:r>
          <w:rPr>
            <w:rFonts w:hint="eastAsia"/>
            <w:vertAlign w:val="subscript"/>
          </w:rPr>
          <w:t>1</w:t>
        </w:r>
      </w:ins>
      <w:ins w:id="2628" w:author="峰 高" w:date="2024-05-13T15:39:00Z">
        <w:r>
          <w:rPr>
            <w:rFonts w:hint="eastAsia"/>
          </w:rPr>
          <w:t>描述了从特征点A到特征点B的心室收缩前期时长，</w:t>
        </w:r>
      </w:ins>
      <w:ins w:id="2629" w:author="峰 高" w:date="2024-05-13T15:42:00Z">
        <w:r>
          <w:rPr>
            <w:rFonts w:hint="eastAsia"/>
          </w:rPr>
          <w:t>特征参数</w:t>
        </w:r>
      </w:ins>
      <w:ins w:id="2630" w:author="峰 高" w:date="2024-05-13T15:42:00Z">
        <w:r>
          <w:rPr>
            <w:i/>
            <w:iCs/>
            <w:rPrChange w:id="2631" w:author="峰 高" w:date="2024-05-13T15:44:00Z">
              <w:rPr/>
            </w:rPrChange>
          </w:rPr>
          <w:t>T</w:t>
        </w:r>
      </w:ins>
      <w:ins w:id="2632" w:author="峰 高" w:date="2024-05-13T15:44:00Z">
        <w:r>
          <w:rPr>
            <w:rFonts w:hint="eastAsia"/>
            <w:vertAlign w:val="subscript"/>
          </w:rPr>
          <w:t>2</w:t>
        </w:r>
      </w:ins>
      <w:ins w:id="2633" w:author="峰 高" w:date="2024-05-13T15:39:00Z">
        <w:r>
          <w:rPr>
            <w:rFonts w:hint="eastAsia"/>
          </w:rPr>
          <w:t>从特征点A到特征点C的整个心室收缩期时长，以及</w:t>
        </w:r>
      </w:ins>
      <w:ins w:id="2634" w:author="峰 高" w:date="2024-05-13T15:42:00Z">
        <w:r>
          <w:rPr>
            <w:rFonts w:hint="eastAsia"/>
          </w:rPr>
          <w:t>特征参数</w:t>
        </w:r>
      </w:ins>
      <w:ins w:id="2635" w:author="峰 高" w:date="2024-05-13T15:42:00Z">
        <w:r>
          <w:rPr>
            <w:i/>
            <w:iCs/>
            <w:rPrChange w:id="2636" w:author="峰 高" w:date="2024-05-13T15:44:00Z">
              <w:rPr/>
            </w:rPrChange>
          </w:rPr>
          <w:t>T</w:t>
        </w:r>
      </w:ins>
      <w:ins w:id="2637" w:author="峰 高" w:date="2024-05-13T15:44:00Z">
        <w:r>
          <w:rPr>
            <w:rFonts w:hint="eastAsia"/>
            <w:vertAlign w:val="subscript"/>
          </w:rPr>
          <w:t>3</w:t>
        </w:r>
      </w:ins>
      <w:ins w:id="2638" w:author="峰 高" w:date="2024-05-13T15:39:00Z">
        <w:r>
          <w:rPr>
            <w:rFonts w:hint="eastAsia"/>
          </w:rPr>
          <w:t>从特征点C到PPG信号尾巴处的整个心室舒张期时长。其中，特征参数</w:t>
        </w:r>
      </w:ins>
      <w:ins w:id="2639" w:author="峰 高" w:date="2024-05-13T15:42:00Z">
        <w:r>
          <w:rPr>
            <w:i/>
            <w:iCs/>
            <w:rPrChange w:id="2640" w:author="峰 高" w:date="2024-05-13T15:44:00Z">
              <w:rPr/>
            </w:rPrChange>
          </w:rPr>
          <w:t>H</w:t>
        </w:r>
      </w:ins>
      <w:ins w:id="2641" w:author="峰 高" w:date="2024-05-13T15:44:00Z">
        <w:r>
          <w:rPr>
            <w:rFonts w:hint="eastAsia"/>
            <w:vertAlign w:val="subscript"/>
          </w:rPr>
          <w:t>1</w:t>
        </w:r>
      </w:ins>
      <w:ins w:id="2642" w:author="峰 高" w:date="2024-05-13T15:39:00Z">
        <w:r>
          <w:rPr>
            <w:rFonts w:hint="eastAsia"/>
          </w:rPr>
          <w:t>对应心室收缩期中期的最高点，另一特征参数</w:t>
        </w:r>
      </w:ins>
      <w:ins w:id="2643" w:author="峰 高" w:date="2024-05-13T15:43:00Z">
        <w:r>
          <w:rPr>
            <w:i/>
            <w:iCs/>
            <w:rPrChange w:id="2644" w:author="峰 高" w:date="2024-05-13T15:44:00Z">
              <w:rPr/>
            </w:rPrChange>
          </w:rPr>
          <w:t>H</w:t>
        </w:r>
      </w:ins>
      <w:ins w:id="2645" w:author="峰 高" w:date="2024-05-13T15:44:00Z">
        <w:r>
          <w:rPr>
            <w:rFonts w:hint="eastAsia"/>
            <w:vertAlign w:val="subscript"/>
          </w:rPr>
          <w:t>2</w:t>
        </w:r>
      </w:ins>
      <w:ins w:id="2646" w:author="峰 高" w:date="2024-05-13T15:39:00Z">
        <w:r>
          <w:rPr>
            <w:rFonts w:hint="eastAsia"/>
          </w:rPr>
          <w:t>对应心室舒张期中期的重搏波点。光电容积脉搏波描记法利用这些特征点和特征参数，结合相关算法和光电定律，最终计算出所需采集的心率和血氧饱和度信号。</w:t>
        </w:r>
      </w:ins>
    </w:p>
    <w:p>
      <w:pPr>
        <w:rPr>
          <w:ins w:id="2647" w:author="峰 高" w:date="2024-05-13T16:17:00Z"/>
        </w:rPr>
      </w:pPr>
      <w:ins w:id="2648" w:author="峰 高" w:date="2024-05-13T16:17:00Z">
        <w:r>
          <w:rPr/>
          <w:tab/>
        </w:r>
      </w:ins>
      <w:ins w:id="2649" w:author="峰 高" w:date="2024-05-13T16:06:00Z">
        <w:r>
          <w:rPr/>
          <w:tab/>
        </w:r>
      </w:ins>
      <w:ins w:id="2650" w:author="峰 高" w:date="2024-05-13T16:17:00Z">
        <w:r>
          <w:rPr>
            <w:rFonts w:hint="eastAsia"/>
          </w:rPr>
          <w:t>当一束特定波长的单色光照射到人体皮肤时，根据朗伯比尔定律，反射或透射的光强度（记为I）可由以下关系式表示：</w:t>
        </w:r>
      </w:ins>
    </w:p>
    <w:p>
      <w:pPr>
        <w:rPr>
          <w:ins w:id="2651" w:author="峰 高" w:date="2024-05-13T16:07:00Z"/>
          <w:rFonts w:ascii="Times New Roman" w:hAnsi="Times New Roman"/>
          <w:i w:val="0"/>
          <w:rPrChange w:id="2652" w:author="峰 高" w:date="2024-05-13T16:07:00Z">
            <w:rPr>
              <w:ins w:id="2653" w:author="峰 高" w:date="2024-05-13T16:07:00Z"/>
              <w:rFonts w:ascii="Cambria Math" w:hAnsi="Cambria Math"/>
              <w:i/>
            </w:rPr>
          </w:rPrChange>
        </w:rPr>
      </w:pPr>
      <m:oMathPara>
        <m:oMath>
          <m:eqArr>
            <m:eqArrPr>
              <m:maxDist m:val="1"/>
              <m:ctrlPr>
                <w:ins w:id="2654" w:author="峰 高" w:date="2024-05-13T16:07:00Z">
                  <w:rPr>
                    <w:rFonts w:ascii="Cambria Math" w:hAnsi="Cambria Math"/>
                    <w:i/>
                  </w:rPr>
                </w:ins>
              </m:ctrlPr>
            </m:eqArrPr>
            <m:e>
              <w:ins w:id="2655" w:author="峰 高" w:date="2024-05-13T16:07:00Z">
                <m:r>
                  <m:rPr/>
                  <w:rPr>
                    <w:rFonts w:ascii="Cambria Math" w:hAnsi="Cambria Math"/>
                  </w:rPr>
                  <m:t>I=γ</m:t>
                </m:r>
              </w:ins>
              <m:sSub>
                <m:sSubPr>
                  <m:ctrlPr>
                    <w:ins w:id="2656" w:author="峰 高" w:date="2024-05-13T16:07:00Z">
                      <w:rPr>
                        <w:rFonts w:ascii="Cambria Math" w:hAnsi="Cambria Math"/>
                      </w:rPr>
                    </w:ins>
                  </m:ctrlPr>
                </m:sSubPr>
                <m:e>
                  <w:ins w:id="2657" w:author="峰 高" w:date="2024-05-13T16:07:00Z">
                    <m:r>
                      <m:rPr/>
                      <w:rPr>
                        <w:rFonts w:ascii="Cambria Math" w:hAnsi="Cambria Math"/>
                      </w:rPr>
                      <m:t>I</m:t>
                    </m:r>
                  </w:ins>
                  <m:ctrlPr>
                    <w:ins w:id="2658" w:author="峰 高" w:date="2024-05-13T16:07:00Z">
                      <w:rPr>
                        <w:rFonts w:ascii="Cambria Math" w:hAnsi="Cambria Math"/>
                      </w:rPr>
                    </w:ins>
                  </m:ctrlPr>
                </m:e>
                <m:sub>
                  <w:ins w:id="2659" w:author="峰 高" w:date="2024-05-13T16:07:00Z">
                    <m:r>
                      <m:rPr/>
                      <w:rPr>
                        <w:rFonts w:ascii="Cambria Math" w:hAnsi="Cambria Math"/>
                      </w:rPr>
                      <m:t>0</m:t>
                    </m:r>
                  </w:ins>
                  <m:ctrlPr>
                    <w:ins w:id="2660" w:author="峰 高" w:date="2024-05-13T16:07:00Z">
                      <w:rPr>
                        <w:rFonts w:ascii="Cambria Math" w:hAnsi="Cambria Math"/>
                      </w:rPr>
                    </w:ins>
                  </m:ctrlPr>
                </m:sub>
              </m:sSub>
              <m:sSup>
                <m:sSupPr>
                  <m:ctrlPr>
                    <w:ins w:id="2661" w:author="峰 高" w:date="2024-05-13T16:07:00Z">
                      <w:rPr>
                        <w:rFonts w:ascii="Cambria Math" w:hAnsi="Cambria Math"/>
                      </w:rPr>
                    </w:ins>
                  </m:ctrlPr>
                </m:sSupPr>
                <m:e>
                  <w:ins w:id="2662" w:author="峰 高" w:date="2024-05-13T16:07:00Z">
                    <m:r>
                      <m:rPr>
                        <m:sty m:val="p"/>
                      </m:rPr>
                      <w:rPr>
                        <w:rFonts w:ascii="Cambria Math" w:hAnsi="Cambria Math"/>
                      </w:rPr>
                      <m:t>e</m:t>
                    </m:r>
                  </w:ins>
                  <m:ctrlPr>
                    <w:ins w:id="2663" w:author="峰 高" w:date="2024-05-13T16:07:00Z">
                      <w:rPr>
                        <w:rFonts w:ascii="Cambria Math" w:hAnsi="Cambria Math"/>
                      </w:rPr>
                    </w:ins>
                  </m:ctrlPr>
                </m:e>
                <m:sup>
                  <w:ins w:id="2664" w:author="峰 高" w:date="2024-05-13T16:07:00Z">
                    <m:r>
                      <m:rPr/>
                      <w:rPr>
                        <w:rFonts w:ascii="Cambria Math" w:hAnsi="Cambria Math"/>
                      </w:rPr>
                      <m:t>−</m:t>
                    </m:r>
                  </w:ins>
                  <m:sSub>
                    <m:sSubPr>
                      <m:ctrlPr>
                        <w:ins w:id="2665" w:author="峰 高" w:date="2024-05-13T16:07:00Z">
                          <w:rPr>
                            <w:rFonts w:ascii="Cambria Math" w:hAnsi="Cambria Math"/>
                          </w:rPr>
                        </w:ins>
                      </m:ctrlPr>
                    </m:sSubPr>
                    <m:e>
                      <w:ins w:id="2666" w:author="峰 高" w:date="2024-05-13T16:07:00Z">
                        <m:r>
                          <m:rPr/>
                          <w:rPr>
                            <w:rFonts w:ascii="Cambria Math" w:hAnsi="Cambria Math"/>
                          </w:rPr>
                          <m:t>ε</m:t>
                        </m:r>
                      </w:ins>
                      <m:ctrlPr>
                        <w:ins w:id="2667" w:author="峰 高" w:date="2024-05-13T16:07:00Z">
                          <w:rPr>
                            <w:rFonts w:ascii="Cambria Math" w:hAnsi="Cambria Math"/>
                          </w:rPr>
                        </w:ins>
                      </m:ctrlPr>
                    </m:e>
                    <m:sub>
                      <w:ins w:id="2668" w:author="峰 高" w:date="2024-05-13T16:07:00Z">
                        <m:r>
                          <m:rPr/>
                          <w:rPr>
                            <w:rFonts w:ascii="Cambria Math" w:hAnsi="Cambria Math"/>
                          </w:rPr>
                          <m:t>1</m:t>
                        </m:r>
                      </w:ins>
                      <m:ctrlPr>
                        <w:ins w:id="2669" w:author="峰 高" w:date="2024-05-13T16:07:00Z">
                          <w:rPr>
                            <w:rFonts w:ascii="Cambria Math" w:hAnsi="Cambria Math"/>
                          </w:rPr>
                        </w:ins>
                      </m:ctrlPr>
                    </m:sub>
                  </m:sSub>
                  <m:sSub>
                    <m:sSubPr>
                      <m:ctrlPr>
                        <w:ins w:id="2670" w:author="峰 高" w:date="2024-05-13T16:07:00Z">
                          <w:rPr>
                            <w:rFonts w:ascii="Cambria Math" w:hAnsi="Cambria Math"/>
                          </w:rPr>
                        </w:ins>
                      </m:ctrlPr>
                    </m:sSubPr>
                    <m:e>
                      <w:ins w:id="2671" w:author="峰 高" w:date="2024-05-13T16:07:00Z">
                        <m:r>
                          <m:rPr/>
                          <w:rPr>
                            <w:rFonts w:ascii="Cambria Math" w:hAnsi="Cambria Math"/>
                          </w:rPr>
                          <m:t>C</m:t>
                        </m:r>
                      </w:ins>
                      <m:ctrlPr>
                        <w:ins w:id="2672" w:author="峰 高" w:date="2024-05-13T16:07:00Z">
                          <w:rPr>
                            <w:rFonts w:ascii="Cambria Math" w:hAnsi="Cambria Math"/>
                          </w:rPr>
                        </w:ins>
                      </m:ctrlPr>
                    </m:e>
                    <m:sub>
                      <w:ins w:id="2673" w:author="峰 高" w:date="2024-05-13T16:07:00Z">
                        <m:r>
                          <m:rPr/>
                          <w:rPr>
                            <w:rFonts w:ascii="Cambria Math" w:hAnsi="Cambria Math"/>
                          </w:rPr>
                          <m:t>1</m:t>
                        </m:r>
                      </w:ins>
                      <m:ctrlPr>
                        <w:ins w:id="2674" w:author="峰 高" w:date="2024-05-13T16:07:00Z">
                          <w:rPr>
                            <w:rFonts w:ascii="Cambria Math" w:hAnsi="Cambria Math"/>
                          </w:rPr>
                        </w:ins>
                      </m:ctrlPr>
                    </m:sub>
                  </m:sSub>
                  <m:sSub>
                    <m:sSubPr>
                      <m:ctrlPr>
                        <w:ins w:id="2675" w:author="峰 高" w:date="2024-05-13T16:07:00Z">
                          <w:rPr>
                            <w:rFonts w:ascii="Cambria Math" w:hAnsi="Cambria Math"/>
                          </w:rPr>
                        </w:ins>
                      </m:ctrlPr>
                    </m:sSubPr>
                    <m:e>
                      <w:ins w:id="2676" w:author="峰 高" w:date="2024-05-13T16:07:00Z">
                        <m:r>
                          <m:rPr/>
                          <w:rPr>
                            <w:rFonts w:ascii="Cambria Math" w:hAnsi="Cambria Math"/>
                          </w:rPr>
                          <m:t>L</m:t>
                        </m:r>
                      </w:ins>
                      <m:ctrlPr>
                        <w:ins w:id="2677" w:author="峰 高" w:date="2024-05-13T16:07:00Z">
                          <w:rPr>
                            <w:rFonts w:ascii="Cambria Math" w:hAnsi="Cambria Math"/>
                          </w:rPr>
                        </w:ins>
                      </m:ctrlPr>
                    </m:e>
                    <m:sub>
                      <w:ins w:id="2678" w:author="峰 高" w:date="2024-05-13T16:07:00Z">
                        <m:r>
                          <m:rPr/>
                          <w:rPr>
                            <w:rFonts w:ascii="Cambria Math" w:hAnsi="Cambria Math"/>
                          </w:rPr>
                          <m:t>1</m:t>
                        </m:r>
                      </w:ins>
                      <m:ctrlPr>
                        <w:ins w:id="2679" w:author="峰 高" w:date="2024-05-13T16:07:00Z">
                          <w:rPr>
                            <w:rFonts w:ascii="Cambria Math" w:hAnsi="Cambria Math"/>
                          </w:rPr>
                        </w:ins>
                      </m:ctrlPr>
                    </m:sub>
                  </m:sSub>
                  <m:ctrlPr>
                    <w:ins w:id="2680" w:author="峰 高" w:date="2024-05-13T16:07:00Z">
                      <w:rPr>
                        <w:rFonts w:ascii="Cambria Math" w:hAnsi="Cambria Math"/>
                      </w:rPr>
                    </w:ins>
                  </m:ctrlPr>
                </m:sup>
              </m:sSup>
              <m:r>
                <m:rPr/>
                <w:rPr>
                  <w:rFonts w:ascii="Cambria Math" w:hAnsi="Cambria Math"/>
                </w:rPr>
                <m:t>#</m:t>
              </m:r>
              <m:d>
                <m:dPr>
                  <m:begChr m:val="（"/>
                  <m:endChr m:val="）"/>
                  <m:ctrlPr>
                    <w:ins w:id="2681" w:author="峰 高" w:date="2024-05-13T16:07:00Z">
                      <w:rPr>
                        <w:rFonts w:ascii="Cambria Math" w:hAnsi="Cambria Math"/>
                        <w:iCs/>
                      </w:rPr>
                    </w:ins>
                  </m:ctrlPr>
                </m:dPr>
                <m:e>
                  <w:ins w:id="2682" w:author="峰 高" w:date="2024-05-13T16:32:00Z">
                    <m:r>
                      <m:rPr>
                        <m:sty m:val="p"/>
                      </m:rPr>
                      <w:rPr>
                        <w:rFonts w:ascii="Cambria Math" w:hAnsi="Cambria Math"/>
                      </w:rPr>
                      <m:t>4</m:t>
                    </m:r>
                  </w:ins>
                  <w:ins w:id="2683" w:author="峰 高" w:date="2024-05-13T16:07:00Z">
                    <m:r>
                      <m:rPr>
                        <m:sty m:val="p"/>
                      </m:rPr>
                      <w:rPr>
                        <w:rFonts w:ascii="Cambria Math" w:hAnsi="Cambria Math"/>
                      </w:rPr>
                      <m:t>.2</m:t>
                    </m:r>
                  </w:ins>
                  <m:ctrlPr>
                    <w:ins w:id="2684" w:author="峰 高" w:date="2024-05-13T16:07:00Z">
                      <w:rPr>
                        <w:rFonts w:ascii="Cambria Math" w:hAnsi="Cambria Math"/>
                        <w:iCs/>
                      </w:rPr>
                    </w:ins>
                  </m:ctrlPr>
                </m:e>
              </m:d>
              <m:ctrlPr>
                <w:ins w:id="2685" w:author="峰 高" w:date="2024-05-13T16:07:00Z">
                  <w:rPr>
                    <w:rFonts w:ascii="Cambria Math" w:hAnsi="Cambria Math"/>
                    <w:i/>
                  </w:rPr>
                </w:ins>
              </m:ctrlPr>
            </m:e>
          </m:eqArr>
        </m:oMath>
      </m:oMathPara>
    </w:p>
    <w:p>
      <w:pPr>
        <w:rPr>
          <w:ins w:id="2686" w:author="峰 高" w:date="2024-05-13T16:23:00Z"/>
          <w:iCs/>
        </w:rPr>
      </w:pPr>
      <w:ins w:id="2687" w:author="峰 高" w:date="2024-05-13T16:10:00Z">
        <w:r>
          <w:rPr>
            <w:iCs/>
          </w:rPr>
          <w:tab/>
        </w:r>
      </w:ins>
      <w:ins w:id="2688" w:author="峰 高" w:date="2024-05-13T16:10:00Z">
        <w:r>
          <w:rPr>
            <w:rFonts w:hint="eastAsia"/>
            <w:iCs/>
          </w:rPr>
          <w:t>式中,</w:t>
        </w:r>
      </w:ins>
      <w:ins w:id="2689" w:author="峰 高" w:date="2024-05-13T16:10:00Z">
        <w:r>
          <w:rPr>
            <w:rFonts w:ascii="Cambria Math" w:hAnsi="Cambria Math"/>
            <w:i/>
            <w:iCs/>
          </w:rPr>
          <w:t xml:space="preserve"> </w:t>
        </w:r>
      </w:ins>
      <m:oMath>
        <w:ins w:id="2690" w:author="峰 高" w:date="2024-05-13T16:11:00Z">
          <m:r>
            <m:rPr/>
            <w:rPr>
              <w:rFonts w:ascii="Cambria Math" w:hAnsi="Cambria Math"/>
            </w:rPr>
            <m:t>γ</m:t>
          </m:r>
        </w:ins>
      </m:oMath>
      <w:ins w:id="2691" w:author="峰 高" w:date="2024-05-13T16:18:00Z">
        <w:r>
          <w:rPr>
            <w:rFonts w:hint="eastAsia"/>
            <w:iCs/>
          </w:rPr>
          <w:t>表示人体组织对入射光的反射率，即入射光被反射的比例</w:t>
        </w:r>
      </w:ins>
      <w:ins w:id="2692" w:author="峰 高" w:date="2024-05-13T16:10:00Z">
        <w:r>
          <w:rPr>
            <w:rFonts w:hint="eastAsia"/>
            <w:iCs/>
          </w:rPr>
          <w:t>,</w:t>
        </w:r>
      </w:ins>
      <w:ins w:id="2693" w:author="峰 高" w:date="2024-05-13T16:11:00Z">
        <w:r>
          <w:rPr>
            <w:rFonts w:ascii="Cambria Math" w:hAnsi="Cambria Math"/>
            <w:iCs/>
          </w:rPr>
          <w:t xml:space="preserve"> </w:t>
        </w:r>
      </w:ins>
      <m:oMath>
        <m:sSub>
          <m:sSubPr>
            <m:ctrlPr>
              <w:ins w:id="2694" w:author="峰 高" w:date="2024-05-13T16:11:00Z">
                <w:rPr>
                  <w:rFonts w:ascii="Cambria Math" w:hAnsi="Cambria Math"/>
                  <w:iCs/>
                </w:rPr>
              </w:ins>
            </m:ctrlPr>
          </m:sSubPr>
          <m:e>
            <w:ins w:id="2695" w:author="峰 高" w:date="2024-05-13T16:11:00Z">
              <m:r>
                <m:rPr/>
                <w:rPr>
                  <w:rFonts w:ascii="Cambria Math" w:hAnsi="Cambria Math"/>
                </w:rPr>
                <m:t>I</m:t>
              </m:r>
            </w:ins>
            <m:ctrlPr>
              <w:ins w:id="2696" w:author="峰 高" w:date="2024-05-13T16:11:00Z">
                <w:rPr>
                  <w:rFonts w:ascii="Cambria Math" w:hAnsi="Cambria Math"/>
                  <w:iCs/>
                </w:rPr>
              </w:ins>
            </m:ctrlPr>
          </m:e>
          <m:sub>
            <w:ins w:id="2697" w:author="峰 高" w:date="2024-05-13T16:11:00Z">
              <m:r>
                <m:rPr/>
                <w:rPr>
                  <w:rFonts w:ascii="Cambria Math" w:hAnsi="Cambria Math"/>
                </w:rPr>
                <m:t>0</m:t>
              </m:r>
            </w:ins>
            <m:ctrlPr>
              <w:ins w:id="2698" w:author="峰 高" w:date="2024-05-13T16:11:00Z">
                <w:rPr>
                  <w:rFonts w:ascii="Cambria Math" w:hAnsi="Cambria Math"/>
                  <w:iCs/>
                </w:rPr>
              </w:ins>
            </m:ctrlPr>
          </m:sub>
        </m:sSub>
      </m:oMath>
      <w:ins w:id="2699" w:author="峰 高" w:date="2024-05-13T16:18:00Z">
        <w:r>
          <w:rPr>
            <w:rFonts w:hint="eastAsia"/>
            <w:iCs/>
          </w:rPr>
          <w:t>是初始的入射光强度</w:t>
        </w:r>
      </w:ins>
      <w:ins w:id="2700" w:author="峰 高" w:date="2024-05-13T16:10:00Z">
        <w:r>
          <w:rPr>
            <w:rFonts w:hint="eastAsia"/>
            <w:iCs/>
          </w:rPr>
          <w:t>,</w:t>
        </w:r>
      </w:ins>
      <w:ins w:id="2701" w:author="峰 高" w:date="2024-05-13T16:11:00Z">
        <w:r>
          <w:rPr>
            <w:rFonts w:ascii="Cambria Math" w:hAnsi="Cambria Math"/>
            <w:iCs/>
          </w:rPr>
          <w:t xml:space="preserve"> </w:t>
        </w:r>
      </w:ins>
      <m:oMath>
        <m:sSub>
          <m:sSubPr>
            <m:ctrlPr>
              <w:ins w:id="2702" w:author="峰 高" w:date="2024-05-13T16:11:00Z">
                <w:rPr>
                  <w:rFonts w:ascii="Cambria Math" w:hAnsi="Cambria Math"/>
                  <w:iCs/>
                </w:rPr>
              </w:ins>
            </m:ctrlPr>
          </m:sSubPr>
          <m:e>
            <w:ins w:id="2703" w:author="峰 高" w:date="2024-05-13T16:11:00Z">
              <m:r>
                <m:rPr/>
                <w:rPr>
                  <w:rFonts w:ascii="Cambria Math" w:hAnsi="Cambria Math"/>
                </w:rPr>
                <m:t>ε</m:t>
              </m:r>
            </w:ins>
            <m:ctrlPr>
              <w:ins w:id="2704" w:author="峰 高" w:date="2024-05-13T16:11:00Z">
                <w:rPr>
                  <w:rFonts w:ascii="Cambria Math" w:hAnsi="Cambria Math"/>
                  <w:iCs/>
                </w:rPr>
              </w:ins>
            </m:ctrlPr>
          </m:e>
          <m:sub>
            <w:ins w:id="2705" w:author="峰 高" w:date="2024-05-13T16:11:00Z">
              <m:r>
                <m:rPr/>
                <w:rPr>
                  <w:rFonts w:ascii="Cambria Math" w:hAnsi="Cambria Math"/>
                </w:rPr>
                <m:t>1</m:t>
              </m:r>
            </w:ins>
            <m:ctrlPr>
              <w:ins w:id="2706" w:author="峰 高" w:date="2024-05-13T16:11:00Z">
                <w:rPr>
                  <w:rFonts w:ascii="Cambria Math" w:hAnsi="Cambria Math"/>
                  <w:iCs/>
                </w:rPr>
              </w:ins>
            </m:ctrlPr>
          </m:sub>
        </m:sSub>
      </m:oMath>
      <w:ins w:id="2707" w:author="峰 高" w:date="2024-05-13T16:18:00Z">
        <w:r>
          <w:rPr>
            <w:rFonts w:hint="eastAsia"/>
            <w:iCs/>
          </w:rPr>
          <w:t>是动脉血在特定波长下的吸收系数，它反映了动脉血对光的吸收程度</w:t>
        </w:r>
      </w:ins>
      <w:ins w:id="2708" w:author="峰 高" w:date="2024-05-13T16:10:00Z">
        <w:r>
          <w:rPr>
            <w:rFonts w:hint="eastAsia"/>
            <w:iCs/>
          </w:rPr>
          <w:t>,</w:t>
        </w:r>
      </w:ins>
      <w:ins w:id="2709" w:author="峰 高" w:date="2024-05-13T16:11:00Z">
        <w:r>
          <w:rPr>
            <w:rFonts w:ascii="Cambria Math" w:hAnsi="Cambria Math"/>
            <w:iCs/>
          </w:rPr>
          <w:t xml:space="preserve"> </w:t>
        </w:r>
      </w:ins>
      <m:oMath>
        <m:sSub>
          <m:sSubPr>
            <m:ctrlPr>
              <w:ins w:id="2710" w:author="峰 高" w:date="2024-05-13T16:11:00Z">
                <w:rPr>
                  <w:rFonts w:ascii="Cambria Math" w:hAnsi="Cambria Math"/>
                  <w:iCs/>
                </w:rPr>
              </w:ins>
            </m:ctrlPr>
          </m:sSubPr>
          <m:e>
            <w:ins w:id="2711" w:author="峰 高" w:date="2024-05-13T16:11:00Z">
              <m:r>
                <m:rPr/>
                <w:rPr>
                  <w:rFonts w:ascii="Cambria Math" w:hAnsi="Cambria Math"/>
                </w:rPr>
                <m:t>C</m:t>
              </m:r>
            </w:ins>
            <m:ctrlPr>
              <w:ins w:id="2712" w:author="峰 高" w:date="2024-05-13T16:11:00Z">
                <w:rPr>
                  <w:rFonts w:ascii="Cambria Math" w:hAnsi="Cambria Math"/>
                  <w:iCs/>
                </w:rPr>
              </w:ins>
            </m:ctrlPr>
          </m:e>
          <m:sub>
            <w:ins w:id="2713" w:author="峰 高" w:date="2024-05-13T16:11:00Z">
              <m:r>
                <m:rPr/>
                <w:rPr>
                  <w:rFonts w:ascii="Cambria Math" w:hAnsi="Cambria Math"/>
                </w:rPr>
                <m:t>1</m:t>
              </m:r>
            </w:ins>
            <m:ctrlPr>
              <w:ins w:id="2714" w:author="峰 高" w:date="2024-05-13T16:11:00Z">
                <w:rPr>
                  <w:rFonts w:ascii="Cambria Math" w:hAnsi="Cambria Math"/>
                  <w:iCs/>
                </w:rPr>
              </w:ins>
            </m:ctrlPr>
          </m:sub>
        </m:sSub>
      </m:oMath>
      <w:ins w:id="2715" w:author="峰 高" w:date="2024-05-13T16:19:00Z">
        <w:r>
          <w:rPr>
            <w:rFonts w:hint="eastAsia"/>
            <w:iCs/>
          </w:rPr>
          <w:t>是动脉血的浓度</w:t>
        </w:r>
      </w:ins>
      <w:ins w:id="2716" w:author="峰 高" w:date="2024-05-13T16:10:00Z">
        <w:r>
          <w:rPr>
            <w:rFonts w:hint="eastAsia"/>
            <w:iCs/>
          </w:rPr>
          <w:t>,</w:t>
        </w:r>
      </w:ins>
      <w:ins w:id="2717" w:author="峰 高" w:date="2024-05-13T16:11:00Z">
        <w:r>
          <w:rPr>
            <w:rFonts w:ascii="Cambria Math" w:hAnsi="Cambria Math"/>
            <w:iCs/>
          </w:rPr>
          <w:t xml:space="preserve"> </w:t>
        </w:r>
      </w:ins>
      <m:oMath>
        <w:ins w:id="2718" w:author="峰 高" w:date="2024-05-13T16:11:00Z">
          <m:r>
            <m:rPr>
              <m:sty m:val="p"/>
            </m:rPr>
            <w:rPr>
              <w:rFonts w:ascii="Cambria Math" w:hAnsi="Cambria Math"/>
            </w:rPr>
            <m:t>Δ</m:t>
          </m:r>
        </w:ins>
        <w:ins w:id="2719" w:author="峰 高" w:date="2024-05-13T16:11:00Z">
          <m:r>
            <m:rPr/>
            <w:rPr>
              <w:rFonts w:ascii="Cambria Math" w:hAnsi="Cambria Math"/>
            </w:rPr>
            <m:t>I</m:t>
          </m:r>
        </w:ins>
      </m:oMath>
      <w:ins w:id="2720" w:author="峰 高" w:date="2024-05-13T16:20:00Z">
        <w:r>
          <w:rPr>
            <w:rFonts w:hint="eastAsia"/>
            <w:iCs/>
          </w:rPr>
          <w:t>是光在动脉血管内传播的距离</w:t>
        </w:r>
      </w:ins>
      <w:ins w:id="2721" w:author="峰 高" w:date="2024-05-13T16:10:00Z">
        <w:r>
          <w:rPr>
            <w:rFonts w:hint="eastAsia"/>
            <w:iCs/>
          </w:rPr>
          <w:t>,</w:t>
        </w:r>
      </w:ins>
      <w:ins w:id="2722" w:author="峰 高" w:date="2024-05-13T16:11:00Z">
        <w:r>
          <w:rPr>
            <w:rFonts w:ascii="Cambria Math" w:hAnsi="Cambria Math"/>
            <w:i/>
            <w:iCs/>
          </w:rPr>
          <w:t xml:space="preserve"> </w:t>
        </w:r>
      </w:ins>
      <m:oMath>
        <w:ins w:id="2723" w:author="峰 高" w:date="2024-05-13T16:11:00Z">
          <m:r>
            <m:rPr/>
            <w:rPr>
              <w:rFonts w:ascii="Cambria Math" w:hAnsi="Cambria Math"/>
            </w:rPr>
            <m:t>λ</m:t>
          </m:r>
        </w:ins>
      </m:oMath>
      <w:ins w:id="2724" w:author="峰 高" w:date="2024-05-13T16:10:00Z">
        <w:r>
          <w:rPr>
            <w:rFonts w:hint="eastAsia"/>
            <w:iCs/>
          </w:rPr>
          <w:t>代表入射光波长。</w:t>
        </w:r>
      </w:ins>
    </w:p>
    <w:p>
      <w:pPr>
        <w:rPr>
          <w:ins w:id="2725" w:author="峰 高" w:date="2024-05-13T16:14:00Z"/>
          <w:iCs/>
        </w:rPr>
      </w:pPr>
      <w:ins w:id="2726" w:author="峰 高" w:date="2024-05-13T16:23:00Z">
        <w:r>
          <w:rPr>
            <w:iCs/>
          </w:rPr>
          <w:tab/>
        </w:r>
      </w:ins>
      <w:ins w:id="2727" w:author="峰 高" w:date="2024-05-13T16:23:00Z">
        <w:r>
          <w:rPr>
            <w:rFonts w:hint="eastAsia"/>
            <w:iCs/>
          </w:rPr>
          <w:t>假设</w:t>
        </w:r>
      </w:ins>
      <w:ins w:id="2728" w:author="峰 高" w:date="2024-05-13T16:29:00Z">
        <w:r>
          <w:rPr>
            <w:rFonts w:hint="eastAsia"/>
            <w:i/>
          </w:rPr>
          <w:t>L</w:t>
        </w:r>
      </w:ins>
      <w:ins w:id="2729" w:author="峰 高" w:date="2024-05-13T16:23:00Z">
        <w:r>
          <w:rPr>
            <w:rFonts w:hint="eastAsia"/>
            <w:iCs/>
          </w:rPr>
          <w:t>因为</w:t>
        </w:r>
      </w:ins>
      <w:ins w:id="2730" w:author="峰 高" w:date="2024-05-13T16:26:00Z">
        <w:r>
          <w:rPr>
            <w:rFonts w:hint="eastAsia"/>
            <w:iCs/>
          </w:rPr>
          <w:t>"因为心脏心室收缩期的活动而增加了长度</w:t>
        </w:r>
      </w:ins>
      <w:ins w:id="2731" w:author="峰 高" w:date="2024-05-13T16:29:00Z">
        <w:r>
          <w:rPr>
            <w:rFonts w:hint="eastAsia"/>
            <w:i/>
          </w:rPr>
          <w:t>L</w:t>
        </w:r>
      </w:ins>
      <w:ins w:id="2732" w:author="峰 高" w:date="2024-05-13T16:27:00Z">
        <w:r>
          <w:rPr>
            <w:rFonts w:hint="eastAsia"/>
            <w:iCs/>
          </w:rPr>
          <w:t>光(反射光或者透射光)的</w:t>
        </w:r>
      </w:ins>
      <w:ins w:id="2733" w:author="峰 高" w:date="2024-05-13T16:29:00Z">
        <w:r>
          <w:rPr>
            <w:rFonts w:hint="eastAsia"/>
            <w:iCs/>
          </w:rPr>
          <w:t>I</w:t>
        </w:r>
      </w:ins>
      <w:ins w:id="2734" w:author="峰 高" w:date="2024-05-13T16:27:00Z">
        <w:r>
          <w:rPr>
            <w:rFonts w:hint="eastAsia"/>
            <w:iCs/>
          </w:rPr>
          <w:t xml:space="preserve"> 增加了Δ</w:t>
        </w:r>
      </w:ins>
      <w:ins w:id="2735" w:author="峰 高" w:date="2024-05-13T16:30:00Z">
        <w:r>
          <w:rPr>
            <w:rFonts w:hint="eastAsia"/>
            <w:i/>
          </w:rPr>
          <w:t>I</w:t>
        </w:r>
      </w:ins>
      <w:ins w:id="2736" w:author="峰 高" w:date="2024-05-13T16:27:00Z">
        <w:r>
          <w:rPr>
            <w:rFonts w:hint="eastAsia"/>
            <w:iCs/>
          </w:rPr>
          <w:t>强度</w:t>
        </w:r>
      </w:ins>
      <w:ins w:id="2737" w:author="峰 高" w:date="2024-05-13T16:30:00Z">
        <w:r>
          <w:rPr>
            <w:rFonts w:hint="eastAsia"/>
            <w:iCs/>
          </w:rPr>
          <w:t>，</w:t>
        </w:r>
      </w:ins>
      <w:ins w:id="2738" w:author="峰 高" w:date="2024-05-13T16:28:00Z">
        <w:r>
          <w:rPr>
            <w:rFonts w:hint="eastAsia"/>
            <w:iCs/>
          </w:rPr>
          <w:t>参数代入进去再由公式(</w:t>
        </w:r>
      </w:ins>
      <w:ins w:id="2739" w:author="峰 高" w:date="2024-05-13T16:50:00Z">
        <w:r>
          <w:rPr>
            <w:rFonts w:hint="eastAsia"/>
            <w:iCs/>
          </w:rPr>
          <w:t>4</w:t>
        </w:r>
      </w:ins>
      <w:ins w:id="2740" w:author="峰 高" w:date="2024-05-13T16:28:00Z">
        <w:r>
          <w:rPr>
            <w:rFonts w:hint="eastAsia"/>
            <w:iCs/>
          </w:rPr>
          <w:t>.2)减</w:t>
        </w:r>
      </w:ins>
      <w:ins w:id="2741" w:author="峰 高" w:date="2024-05-13T16:30:00Z">
        <w:r>
          <w:rPr>
            <w:rFonts w:hint="eastAsia"/>
            <w:iCs/>
          </w:rPr>
          <w:t>去</w:t>
        </w:r>
      </w:ins>
      <w:ins w:id="2742" w:author="峰 高" w:date="2024-05-13T16:28:00Z">
        <w:r>
          <w:rPr>
            <w:rFonts w:hint="eastAsia"/>
            <w:iCs/>
          </w:rPr>
          <w:t>Δ</w:t>
        </w:r>
      </w:ins>
      <w:ins w:id="2743" w:author="峰 高" w:date="2024-05-13T16:30:00Z">
        <w:r>
          <w:rPr>
            <w:rFonts w:hint="eastAsia"/>
            <w:i/>
          </w:rPr>
          <w:t>I</w:t>
        </w:r>
      </w:ins>
      <w:ins w:id="2744" w:author="峰 高" w:date="2024-05-13T16:28:00Z">
        <w:r>
          <w:rPr>
            <w:rFonts w:hint="eastAsia"/>
            <w:iCs/>
          </w:rPr>
          <w:t>,则得到:</w:t>
        </w:r>
      </w:ins>
    </w:p>
    <w:p>
      <w:pPr>
        <w:rPr>
          <w:ins w:id="2745" w:author="峰 高" w:date="2024-05-13T16:14:00Z"/>
          <w:rFonts w:ascii="Times New Roman" w:hAnsi="Times New Roman"/>
          <w:i w:val="0"/>
          <w:iCs/>
          <w:rPrChange w:id="2746" w:author="峰 高" w:date="2024-05-13T16:14:00Z">
            <w:rPr>
              <w:ins w:id="2747" w:author="峰 高" w:date="2024-05-13T16:14:00Z"/>
              <w:rFonts w:ascii="Cambria Math" w:hAnsi="Cambria Math"/>
              <w:i/>
              <w:iCs/>
            </w:rPr>
          </w:rPrChange>
        </w:rPr>
      </w:pPr>
      <m:oMathPara>
        <m:oMath>
          <m:eqArr>
            <m:eqArrPr>
              <m:maxDist m:val="1"/>
              <m:ctrlPr>
                <w:ins w:id="2748" w:author="峰 高" w:date="2024-05-13T16:14:00Z">
                  <w:rPr>
                    <w:rFonts w:ascii="Cambria Math" w:hAnsi="Cambria Math"/>
                    <w:i/>
                    <w:iCs/>
                  </w:rPr>
                </w:ins>
              </m:ctrlPr>
            </m:eqArrPr>
            <m:e>
              <w:ins w:id="2749" w:author="峰 高" w:date="2024-05-13T16:14:00Z">
                <m:r>
                  <m:rPr/>
                  <w:rPr>
                    <w:rFonts w:ascii="Cambria Math" w:hAnsi="Cambria Math"/>
                  </w:rPr>
                  <m:t>I−</m:t>
                </m:r>
              </w:ins>
              <w:ins w:id="2750" w:author="峰 高" w:date="2024-05-13T16:14:00Z">
                <m:r>
                  <m:rPr>
                    <m:sty m:val="p"/>
                  </m:rPr>
                  <w:rPr>
                    <w:rFonts w:ascii="Cambria Math" w:hAnsi="Cambria Math"/>
                  </w:rPr>
                  <m:t>Δ</m:t>
                </m:r>
              </w:ins>
              <w:ins w:id="2751" w:author="峰 高" w:date="2024-05-13T16:14:00Z">
                <m:r>
                  <m:rPr/>
                  <w:rPr>
                    <w:rFonts w:ascii="Cambria Math" w:hAnsi="Cambria Math"/>
                  </w:rPr>
                  <m:t>I=γ</m:t>
                </m:r>
              </w:ins>
              <m:sSub>
                <m:sSubPr>
                  <m:ctrlPr>
                    <w:ins w:id="2752" w:author="峰 高" w:date="2024-05-13T16:14:00Z">
                      <w:rPr>
                        <w:rFonts w:ascii="Cambria Math" w:hAnsi="Cambria Math"/>
                        <w:iCs/>
                      </w:rPr>
                    </w:ins>
                  </m:ctrlPr>
                </m:sSubPr>
                <m:e>
                  <w:ins w:id="2753" w:author="峰 高" w:date="2024-05-13T16:14:00Z">
                    <m:r>
                      <m:rPr/>
                      <w:rPr>
                        <w:rFonts w:ascii="Cambria Math" w:hAnsi="Cambria Math"/>
                      </w:rPr>
                      <m:t>I</m:t>
                    </m:r>
                  </w:ins>
                  <m:ctrlPr>
                    <w:ins w:id="2754" w:author="峰 高" w:date="2024-05-13T16:14:00Z">
                      <w:rPr>
                        <w:rFonts w:ascii="Cambria Math" w:hAnsi="Cambria Math"/>
                        <w:iCs/>
                      </w:rPr>
                    </w:ins>
                  </m:ctrlPr>
                </m:e>
                <m:sub>
                  <w:ins w:id="2755" w:author="峰 高" w:date="2024-05-13T16:14:00Z">
                    <m:r>
                      <m:rPr/>
                      <w:rPr>
                        <w:rFonts w:ascii="Cambria Math" w:hAnsi="Cambria Math"/>
                      </w:rPr>
                      <m:t>0</m:t>
                    </m:r>
                  </w:ins>
                  <m:ctrlPr>
                    <w:ins w:id="2756" w:author="峰 高" w:date="2024-05-13T16:14:00Z">
                      <w:rPr>
                        <w:rFonts w:ascii="Cambria Math" w:hAnsi="Cambria Math"/>
                        <w:iCs/>
                      </w:rPr>
                    </w:ins>
                  </m:ctrlPr>
                </m:sub>
              </m:sSub>
              <m:sSup>
                <m:sSupPr>
                  <m:ctrlPr>
                    <w:ins w:id="2757" w:author="峰 高" w:date="2024-05-13T16:14:00Z">
                      <w:rPr>
                        <w:rFonts w:ascii="Cambria Math" w:hAnsi="Cambria Math"/>
                        <w:iCs/>
                      </w:rPr>
                    </w:ins>
                  </m:ctrlPr>
                </m:sSupPr>
                <m:e>
                  <w:ins w:id="2758" w:author="峰 高" w:date="2024-05-13T16:14:00Z">
                    <m:r>
                      <m:rPr>
                        <m:sty m:val="p"/>
                      </m:rPr>
                      <w:rPr>
                        <w:rFonts w:ascii="Cambria Math" w:hAnsi="Cambria Math"/>
                      </w:rPr>
                      <m:t>e</m:t>
                    </m:r>
                  </w:ins>
                  <m:ctrlPr>
                    <w:ins w:id="2759" w:author="峰 高" w:date="2024-05-13T16:14:00Z">
                      <w:rPr>
                        <w:rFonts w:ascii="Cambria Math" w:hAnsi="Cambria Math"/>
                        <w:iCs/>
                      </w:rPr>
                    </w:ins>
                  </m:ctrlPr>
                </m:e>
                <m:sup>
                  <w:ins w:id="2760" w:author="峰 高" w:date="2024-05-13T16:14:00Z">
                    <m:r>
                      <m:rPr/>
                      <w:rPr>
                        <w:rFonts w:ascii="Cambria Math" w:hAnsi="Cambria Math"/>
                      </w:rPr>
                      <m:t>−</m:t>
                    </m:r>
                  </w:ins>
                  <m:sSub>
                    <m:sSubPr>
                      <m:ctrlPr>
                        <w:ins w:id="2761" w:author="峰 高" w:date="2024-05-13T16:14:00Z">
                          <w:rPr>
                            <w:rFonts w:ascii="Cambria Math" w:hAnsi="Cambria Math"/>
                            <w:iCs/>
                          </w:rPr>
                        </w:ins>
                      </m:ctrlPr>
                    </m:sSubPr>
                    <m:e>
                      <w:ins w:id="2762" w:author="峰 高" w:date="2024-05-13T16:14:00Z">
                        <m:r>
                          <m:rPr/>
                          <w:rPr>
                            <w:rFonts w:ascii="Cambria Math" w:hAnsi="Cambria Math"/>
                          </w:rPr>
                          <m:t>ε</m:t>
                        </m:r>
                      </w:ins>
                      <m:ctrlPr>
                        <w:ins w:id="2763" w:author="峰 高" w:date="2024-05-13T16:14:00Z">
                          <w:rPr>
                            <w:rFonts w:ascii="Cambria Math" w:hAnsi="Cambria Math"/>
                            <w:iCs/>
                          </w:rPr>
                        </w:ins>
                      </m:ctrlPr>
                    </m:e>
                    <m:sub>
                      <w:ins w:id="2764" w:author="峰 高" w:date="2024-05-13T16:14:00Z">
                        <m:r>
                          <m:rPr/>
                          <w:rPr>
                            <w:rFonts w:ascii="Cambria Math" w:hAnsi="Cambria Math"/>
                          </w:rPr>
                          <m:t>1</m:t>
                        </m:r>
                      </w:ins>
                      <m:ctrlPr>
                        <w:ins w:id="2765" w:author="峰 高" w:date="2024-05-13T16:14:00Z">
                          <w:rPr>
                            <w:rFonts w:ascii="Cambria Math" w:hAnsi="Cambria Math"/>
                            <w:iCs/>
                          </w:rPr>
                        </w:ins>
                      </m:ctrlPr>
                    </m:sub>
                  </m:sSub>
                  <m:sSub>
                    <m:sSubPr>
                      <m:ctrlPr>
                        <w:ins w:id="2766" w:author="峰 高" w:date="2024-05-13T16:14:00Z">
                          <w:rPr>
                            <w:rFonts w:ascii="Cambria Math" w:hAnsi="Cambria Math"/>
                            <w:iCs/>
                          </w:rPr>
                        </w:ins>
                      </m:ctrlPr>
                    </m:sSubPr>
                    <m:e>
                      <w:ins w:id="2767" w:author="峰 高" w:date="2024-05-13T16:14:00Z">
                        <m:r>
                          <m:rPr/>
                          <w:rPr>
                            <w:rFonts w:ascii="Cambria Math" w:hAnsi="Cambria Math"/>
                          </w:rPr>
                          <m:t>C</m:t>
                        </m:r>
                      </w:ins>
                      <m:ctrlPr>
                        <w:ins w:id="2768" w:author="峰 高" w:date="2024-05-13T16:14:00Z">
                          <w:rPr>
                            <w:rFonts w:ascii="Cambria Math" w:hAnsi="Cambria Math"/>
                            <w:iCs/>
                          </w:rPr>
                        </w:ins>
                      </m:ctrlPr>
                    </m:e>
                    <m:sub>
                      <w:ins w:id="2769" w:author="峰 高" w:date="2024-05-13T16:14:00Z">
                        <m:r>
                          <m:rPr/>
                          <w:rPr>
                            <w:rFonts w:ascii="Cambria Math" w:hAnsi="Cambria Math"/>
                          </w:rPr>
                          <m:t>1</m:t>
                        </m:r>
                      </w:ins>
                      <m:ctrlPr>
                        <w:ins w:id="2770" w:author="峰 高" w:date="2024-05-13T16:14:00Z">
                          <w:rPr>
                            <w:rFonts w:ascii="Cambria Math" w:hAnsi="Cambria Math"/>
                            <w:iCs/>
                          </w:rPr>
                        </w:ins>
                      </m:ctrlPr>
                    </m:sub>
                  </m:sSub>
                  <m:d>
                    <m:dPr>
                      <m:ctrlPr>
                        <w:ins w:id="2771" w:author="峰 高" w:date="2024-05-13T16:14:00Z">
                          <w:rPr>
                            <w:rFonts w:ascii="Cambria Math" w:hAnsi="Cambria Math"/>
                            <w:i/>
                            <w:iCs/>
                          </w:rPr>
                        </w:ins>
                      </m:ctrlPr>
                    </m:dPr>
                    <m:e>
                      <m:sSub>
                        <m:sSubPr>
                          <m:ctrlPr>
                            <w:ins w:id="2772" w:author="峰 高" w:date="2024-05-13T16:14:00Z">
                              <w:rPr>
                                <w:rFonts w:ascii="Cambria Math" w:hAnsi="Cambria Math"/>
                                <w:iCs/>
                              </w:rPr>
                            </w:ins>
                          </m:ctrlPr>
                        </m:sSubPr>
                        <m:e>
                          <w:ins w:id="2773" w:author="峰 高" w:date="2024-05-13T16:14:00Z">
                            <m:r>
                              <m:rPr/>
                              <w:rPr>
                                <w:rFonts w:ascii="Cambria Math" w:hAnsi="Cambria Math"/>
                              </w:rPr>
                              <m:t>L</m:t>
                            </m:r>
                          </w:ins>
                          <m:ctrlPr>
                            <w:ins w:id="2774" w:author="峰 高" w:date="2024-05-13T16:14:00Z">
                              <w:rPr>
                                <w:rFonts w:ascii="Cambria Math" w:hAnsi="Cambria Math"/>
                                <w:iCs/>
                              </w:rPr>
                            </w:ins>
                          </m:ctrlPr>
                        </m:e>
                        <m:sub>
                          <w:ins w:id="2775" w:author="峰 高" w:date="2024-05-13T16:14:00Z">
                            <m:r>
                              <m:rPr/>
                              <w:rPr>
                                <w:rFonts w:ascii="Cambria Math" w:hAnsi="Cambria Math"/>
                              </w:rPr>
                              <m:t>1</m:t>
                            </m:r>
                          </w:ins>
                          <m:ctrlPr>
                            <w:ins w:id="2776" w:author="峰 高" w:date="2024-05-13T16:14:00Z">
                              <w:rPr>
                                <w:rFonts w:ascii="Cambria Math" w:hAnsi="Cambria Math"/>
                                <w:iCs/>
                              </w:rPr>
                            </w:ins>
                          </m:ctrlPr>
                        </m:sub>
                      </m:sSub>
                      <w:ins w:id="2777" w:author="峰 高" w:date="2024-05-13T16:14:00Z">
                        <m:r>
                          <m:rPr/>
                          <w:rPr>
                            <w:rFonts w:ascii="Cambria Math" w:hAnsi="Cambria Math"/>
                          </w:rPr>
                          <m:t>+</m:t>
                        </m:r>
                      </w:ins>
                      <w:ins w:id="2778" w:author="峰 高" w:date="2024-05-13T16:14:00Z">
                        <m:r>
                          <m:rPr>
                            <m:sty m:val="p"/>
                          </m:rPr>
                          <w:rPr>
                            <w:rFonts w:ascii="Cambria Math" w:hAnsi="Cambria Math"/>
                          </w:rPr>
                          <m:t>Δ</m:t>
                        </m:r>
                      </w:ins>
                      <m:sSub>
                        <m:sSubPr>
                          <m:ctrlPr>
                            <w:ins w:id="2779" w:author="峰 高" w:date="2024-05-13T16:14:00Z">
                              <w:rPr>
                                <w:rFonts w:ascii="Cambria Math" w:hAnsi="Cambria Math"/>
                                <w:iCs/>
                              </w:rPr>
                            </w:ins>
                          </m:ctrlPr>
                        </m:sSubPr>
                        <m:e>
                          <w:ins w:id="2780" w:author="峰 高" w:date="2024-05-13T16:14:00Z">
                            <m:r>
                              <m:rPr/>
                              <w:rPr>
                                <w:rFonts w:ascii="Cambria Math" w:hAnsi="Cambria Math"/>
                              </w:rPr>
                              <m:t>L</m:t>
                            </m:r>
                          </w:ins>
                          <m:ctrlPr>
                            <w:ins w:id="2781" w:author="峰 高" w:date="2024-05-13T16:14:00Z">
                              <w:rPr>
                                <w:rFonts w:ascii="Cambria Math" w:hAnsi="Cambria Math"/>
                                <w:iCs/>
                              </w:rPr>
                            </w:ins>
                          </m:ctrlPr>
                        </m:e>
                        <m:sub>
                          <w:ins w:id="2782" w:author="峰 高" w:date="2024-05-13T16:14:00Z">
                            <m:r>
                              <m:rPr/>
                              <w:rPr>
                                <w:rFonts w:ascii="Cambria Math" w:hAnsi="Cambria Math"/>
                              </w:rPr>
                              <m:t>1</m:t>
                            </m:r>
                          </w:ins>
                          <m:ctrlPr>
                            <w:ins w:id="2783" w:author="峰 高" w:date="2024-05-13T16:14:00Z">
                              <w:rPr>
                                <w:rFonts w:ascii="Cambria Math" w:hAnsi="Cambria Math"/>
                                <w:iCs/>
                              </w:rPr>
                            </w:ins>
                          </m:ctrlPr>
                        </m:sub>
                      </m:sSub>
                      <m:ctrlPr>
                        <w:ins w:id="2784" w:author="峰 高" w:date="2024-05-13T16:14:00Z">
                          <w:rPr>
                            <w:rFonts w:ascii="Cambria Math" w:hAnsi="Cambria Math"/>
                            <w:i/>
                            <w:iCs/>
                          </w:rPr>
                        </w:ins>
                      </m:ctrlPr>
                    </m:e>
                  </m:d>
                  <m:ctrlPr>
                    <w:ins w:id="2785" w:author="峰 高" w:date="2024-05-13T16:14:00Z">
                      <w:rPr>
                        <w:rFonts w:ascii="Cambria Math" w:hAnsi="Cambria Math"/>
                        <w:iCs/>
                      </w:rPr>
                    </w:ins>
                  </m:ctrlPr>
                </m:sup>
              </m:sSup>
              <m:r>
                <m:rPr/>
                <w:rPr>
                  <w:rFonts w:ascii="Cambria Math" w:hAnsi="Cambria Math"/>
                </w:rPr>
                <m:t>#</m:t>
              </m:r>
              <m:d>
                <m:dPr>
                  <m:begChr m:val="（"/>
                  <m:endChr m:val="）"/>
                  <m:ctrlPr>
                    <w:ins w:id="2786" w:author="峰 高" w:date="2024-05-13T16:14:00Z">
                      <w:rPr>
                        <w:rFonts w:ascii="Cambria Math" w:hAnsi="Cambria Math"/>
                      </w:rPr>
                    </w:ins>
                  </m:ctrlPr>
                </m:dPr>
                <m:e>
                  <w:ins w:id="2787" w:author="峰 高" w:date="2024-05-13T16:33:00Z">
                    <m:r>
                      <m:rPr>
                        <m:sty m:val="p"/>
                      </m:rPr>
                      <w:rPr>
                        <w:rFonts w:ascii="Cambria Math" w:hAnsi="Cambria Math"/>
                      </w:rPr>
                      <m:t>4</m:t>
                    </m:r>
                  </w:ins>
                  <w:ins w:id="2788" w:author="峰 高" w:date="2024-05-13T16:14:00Z">
                    <m:r>
                      <m:rPr>
                        <m:sty m:val="p"/>
                      </m:rPr>
                      <w:rPr>
                        <w:rFonts w:ascii="Cambria Math" w:hAnsi="Cambria Math"/>
                      </w:rPr>
                      <m:t>.3</m:t>
                    </m:r>
                  </w:ins>
                  <m:ctrlPr>
                    <w:ins w:id="2789" w:author="峰 高" w:date="2024-05-13T16:14:00Z">
                      <w:rPr>
                        <w:rFonts w:ascii="Cambria Math" w:hAnsi="Cambria Math"/>
                      </w:rPr>
                    </w:ins>
                  </m:ctrlPr>
                </m:e>
              </m:d>
              <m:ctrlPr>
                <w:ins w:id="2790" w:author="峰 高" w:date="2024-05-13T16:14:00Z">
                  <w:rPr>
                    <w:rFonts w:ascii="Cambria Math" w:hAnsi="Cambria Math"/>
                    <w:i/>
                    <w:iCs/>
                  </w:rPr>
                </w:ins>
              </m:ctrlPr>
            </m:e>
          </m:eqArr>
        </m:oMath>
      </m:oMathPara>
    </w:p>
    <w:p>
      <w:pPr>
        <w:rPr>
          <w:ins w:id="2791" w:author="峰 高" w:date="2024-05-13T16:31:00Z"/>
        </w:rPr>
      </w:pPr>
      <w:ins w:id="2792" w:author="峰 高" w:date="2024-05-13T16:31:00Z">
        <w:r>
          <w:rPr/>
          <w:tab/>
        </w:r>
      </w:ins>
      <w:ins w:id="2793" w:author="峰 高" w:date="2024-05-13T16:31:00Z">
        <w:r>
          <w:rPr>
            <w:rFonts w:hint="eastAsia"/>
          </w:rPr>
          <w:t>将公式除以公式(</w:t>
        </w:r>
      </w:ins>
      <w:ins w:id="2794" w:author="峰 高" w:date="2024-05-13T16:49:00Z">
        <w:r>
          <w:rPr>
            <w:rFonts w:hint="eastAsia"/>
          </w:rPr>
          <w:t>4</w:t>
        </w:r>
      </w:ins>
      <w:ins w:id="2795" w:author="峰 高" w:date="2024-05-13T16:31:00Z">
        <w:r>
          <w:rPr>
            <w:rFonts w:hint="eastAsia"/>
          </w:rPr>
          <w:t>.2)得到：</w:t>
        </w:r>
      </w:ins>
    </w:p>
    <w:p>
      <w:pPr>
        <w:rPr>
          <w:ins w:id="2796" w:author="峰 高" w:date="2024-05-13T16:49:00Z"/>
          <w:rFonts w:ascii="Times New Roman" w:hAnsi="Times New Roman"/>
          <w:i w:val="0"/>
          <w:rPrChange w:id="2797" w:author="峰 高" w:date="2024-05-13T16:49:00Z">
            <w:rPr>
              <w:ins w:id="2798" w:author="峰 高" w:date="2024-05-13T16:49:00Z"/>
              <w:rFonts w:ascii="Cambria Math" w:hAnsi="Cambria Math"/>
              <w:i/>
            </w:rPr>
          </w:rPrChange>
        </w:rPr>
      </w:pPr>
      <m:oMathPara>
        <m:oMath>
          <m:eqArr>
            <m:eqArrPr>
              <m:maxDist m:val="1"/>
              <m:ctrlPr>
                <w:ins w:id="2799" w:author="峰 高" w:date="2024-05-13T16:49:00Z">
                  <w:rPr>
                    <w:rFonts w:ascii="Cambria Math" w:hAnsi="Cambria Math"/>
                    <w:i/>
                  </w:rPr>
                </w:ins>
              </m:ctrlPr>
            </m:eqArrPr>
            <m:e>
              <m:f>
                <m:fPr>
                  <m:ctrlPr>
                    <w:ins w:id="2800" w:author="峰 高" w:date="2024-05-13T16:48:00Z">
                      <w:rPr>
                        <w:rFonts w:ascii="Cambria Math" w:hAnsi="Cambria Math"/>
                      </w:rPr>
                    </w:ins>
                  </m:ctrlPr>
                </m:fPr>
                <m:num>
                  <w:ins w:id="2801" w:author="峰 高" w:date="2024-05-13T16:48:00Z">
                    <m:r>
                      <m:rPr/>
                      <w:rPr>
                        <w:rFonts w:ascii="Cambria Math" w:hAnsi="Cambria Math"/>
                      </w:rPr>
                      <m:t>I−</m:t>
                    </m:r>
                  </w:ins>
                  <w:ins w:id="2802" w:author="峰 高" w:date="2024-05-13T16:48:00Z">
                    <m:r>
                      <m:rPr>
                        <m:sty m:val="p"/>
                      </m:rPr>
                      <w:rPr>
                        <w:rFonts w:ascii="Cambria Math" w:hAnsi="Cambria Math"/>
                      </w:rPr>
                      <m:t>Δ</m:t>
                    </m:r>
                  </w:ins>
                  <w:ins w:id="2803" w:author="峰 高" w:date="2024-05-13T16:48:00Z">
                    <m:r>
                      <m:rPr/>
                      <w:rPr>
                        <w:rFonts w:ascii="Cambria Math" w:hAnsi="Cambria Math"/>
                      </w:rPr>
                      <m:t>I</m:t>
                    </m:r>
                  </w:ins>
                  <m:ctrlPr>
                    <w:ins w:id="2804" w:author="峰 高" w:date="2024-05-13T16:48:00Z">
                      <w:rPr>
                        <w:rFonts w:ascii="Cambria Math" w:hAnsi="Cambria Math"/>
                      </w:rPr>
                    </w:ins>
                  </m:ctrlPr>
                </m:num>
                <m:den>
                  <w:ins w:id="2805" w:author="峰 高" w:date="2024-05-13T16:48:00Z">
                    <m:r>
                      <m:rPr/>
                      <w:rPr>
                        <w:rFonts w:ascii="Cambria Math" w:hAnsi="Cambria Math"/>
                      </w:rPr>
                      <m:t>I</m:t>
                    </m:r>
                  </w:ins>
                  <m:ctrlPr>
                    <w:ins w:id="2806" w:author="峰 高" w:date="2024-05-13T16:48:00Z">
                      <w:rPr>
                        <w:rFonts w:ascii="Cambria Math" w:hAnsi="Cambria Math"/>
                      </w:rPr>
                    </w:ins>
                  </m:ctrlPr>
                </m:den>
              </m:f>
              <w:ins w:id="2807" w:author="峰 高" w:date="2024-05-13T16:48:00Z">
                <m:r>
                  <m:rPr/>
                  <w:rPr>
                    <w:rFonts w:ascii="Cambria Math" w:hAnsi="Cambria Math"/>
                  </w:rPr>
                  <m:t>=</m:t>
                </m:r>
              </w:ins>
              <m:f>
                <m:fPr>
                  <m:ctrlPr>
                    <w:ins w:id="2808" w:author="峰 高" w:date="2024-05-13T16:48:00Z">
                      <w:rPr>
                        <w:rFonts w:ascii="Cambria Math" w:hAnsi="Cambria Math"/>
                      </w:rPr>
                    </w:ins>
                  </m:ctrlPr>
                </m:fPr>
                <m:num>
                  <m:sSup>
                    <m:sSupPr>
                      <m:ctrlPr>
                        <w:ins w:id="2809" w:author="峰 高" w:date="2024-05-13T16:48:00Z">
                          <w:rPr>
                            <w:rFonts w:ascii="Cambria Math" w:hAnsi="Cambria Math"/>
                          </w:rPr>
                        </w:ins>
                      </m:ctrlPr>
                    </m:sSupPr>
                    <m:e>
                      <w:ins w:id="2810" w:author="峰 高" w:date="2024-05-13T16:48:00Z">
                        <m:r>
                          <m:rPr>
                            <m:sty m:val="p"/>
                          </m:rPr>
                          <w:rPr>
                            <w:rFonts w:ascii="Cambria Math" w:hAnsi="Cambria Math"/>
                          </w:rPr>
                          <m:t>e</m:t>
                        </m:r>
                      </w:ins>
                      <m:ctrlPr>
                        <w:ins w:id="2811" w:author="峰 高" w:date="2024-05-13T16:48:00Z">
                          <w:rPr>
                            <w:rFonts w:ascii="Cambria Math" w:hAnsi="Cambria Math"/>
                          </w:rPr>
                        </w:ins>
                      </m:ctrlPr>
                    </m:e>
                    <m:sup>
                      <w:ins w:id="2812" w:author="峰 高" w:date="2024-05-13T16:48:00Z">
                        <m:r>
                          <m:rPr/>
                          <w:rPr>
                            <w:rFonts w:ascii="Cambria Math" w:hAnsi="Cambria Math"/>
                          </w:rPr>
                          <m:t>−</m:t>
                        </m:r>
                      </w:ins>
                      <m:sSub>
                        <m:sSubPr>
                          <m:ctrlPr>
                            <w:ins w:id="2813" w:author="峰 高" w:date="2024-05-13T16:48:00Z">
                              <w:rPr>
                                <w:rFonts w:ascii="Cambria Math" w:hAnsi="Cambria Math"/>
                              </w:rPr>
                            </w:ins>
                          </m:ctrlPr>
                        </m:sSubPr>
                        <m:e>
                          <w:ins w:id="2814" w:author="峰 高" w:date="2024-05-13T16:48:00Z">
                            <m:r>
                              <m:rPr/>
                              <w:rPr>
                                <w:rFonts w:ascii="Cambria Math" w:hAnsi="Cambria Math"/>
                              </w:rPr>
                              <m:t>ε</m:t>
                            </m:r>
                          </w:ins>
                          <m:ctrlPr>
                            <w:ins w:id="2815" w:author="峰 高" w:date="2024-05-13T16:48:00Z">
                              <w:rPr>
                                <w:rFonts w:ascii="Cambria Math" w:hAnsi="Cambria Math"/>
                              </w:rPr>
                            </w:ins>
                          </m:ctrlPr>
                        </m:e>
                        <m:sub>
                          <w:ins w:id="2816" w:author="峰 高" w:date="2024-05-13T16:48:00Z">
                            <m:r>
                              <m:rPr/>
                              <w:rPr>
                                <w:rFonts w:ascii="Cambria Math" w:hAnsi="Cambria Math"/>
                              </w:rPr>
                              <m:t>1</m:t>
                            </m:r>
                          </w:ins>
                          <m:ctrlPr>
                            <w:ins w:id="2817" w:author="峰 高" w:date="2024-05-13T16:48:00Z">
                              <w:rPr>
                                <w:rFonts w:ascii="Cambria Math" w:hAnsi="Cambria Math"/>
                              </w:rPr>
                            </w:ins>
                          </m:ctrlPr>
                        </m:sub>
                      </m:sSub>
                      <m:sSub>
                        <m:sSubPr>
                          <m:ctrlPr>
                            <w:ins w:id="2818" w:author="峰 高" w:date="2024-05-13T16:48:00Z">
                              <w:rPr>
                                <w:rFonts w:ascii="Cambria Math" w:hAnsi="Cambria Math"/>
                              </w:rPr>
                            </w:ins>
                          </m:ctrlPr>
                        </m:sSubPr>
                        <m:e>
                          <w:ins w:id="2819" w:author="峰 高" w:date="2024-05-13T16:48:00Z">
                            <m:r>
                              <m:rPr/>
                              <w:rPr>
                                <w:rFonts w:ascii="Cambria Math" w:hAnsi="Cambria Math"/>
                              </w:rPr>
                              <m:t>C</m:t>
                            </m:r>
                          </w:ins>
                          <m:ctrlPr>
                            <w:ins w:id="2820" w:author="峰 高" w:date="2024-05-13T16:48:00Z">
                              <w:rPr>
                                <w:rFonts w:ascii="Cambria Math" w:hAnsi="Cambria Math"/>
                              </w:rPr>
                            </w:ins>
                          </m:ctrlPr>
                        </m:e>
                        <m:sub>
                          <w:ins w:id="2821" w:author="峰 高" w:date="2024-05-13T16:48:00Z">
                            <m:r>
                              <m:rPr/>
                              <w:rPr>
                                <w:rFonts w:ascii="Cambria Math" w:hAnsi="Cambria Math"/>
                              </w:rPr>
                              <m:t>1</m:t>
                            </m:r>
                          </w:ins>
                          <m:ctrlPr>
                            <w:ins w:id="2822" w:author="峰 高" w:date="2024-05-13T16:48:00Z">
                              <w:rPr>
                                <w:rFonts w:ascii="Cambria Math" w:hAnsi="Cambria Math"/>
                              </w:rPr>
                            </w:ins>
                          </m:ctrlPr>
                        </m:sub>
                      </m:sSub>
                      <m:d>
                        <m:dPr>
                          <m:ctrlPr>
                            <w:ins w:id="2823" w:author="峰 高" w:date="2024-05-13T16:48:00Z">
                              <w:rPr>
                                <w:rFonts w:ascii="Cambria Math" w:hAnsi="Cambria Math"/>
                                <w:i/>
                              </w:rPr>
                            </w:ins>
                          </m:ctrlPr>
                        </m:dPr>
                        <m:e>
                          <m:sSub>
                            <m:sSubPr>
                              <m:ctrlPr>
                                <w:ins w:id="2824" w:author="峰 高" w:date="2024-05-13T16:48:00Z">
                                  <w:rPr>
                                    <w:rFonts w:ascii="Cambria Math" w:hAnsi="Cambria Math"/>
                                  </w:rPr>
                                </w:ins>
                              </m:ctrlPr>
                            </m:sSubPr>
                            <m:e>
                              <w:ins w:id="2825" w:author="峰 高" w:date="2024-05-13T16:48:00Z">
                                <m:r>
                                  <m:rPr/>
                                  <w:rPr>
                                    <w:rFonts w:ascii="Cambria Math" w:hAnsi="Cambria Math"/>
                                  </w:rPr>
                                  <m:t>L</m:t>
                                </m:r>
                              </w:ins>
                              <m:ctrlPr>
                                <w:ins w:id="2826" w:author="峰 高" w:date="2024-05-13T16:48:00Z">
                                  <w:rPr>
                                    <w:rFonts w:ascii="Cambria Math" w:hAnsi="Cambria Math"/>
                                  </w:rPr>
                                </w:ins>
                              </m:ctrlPr>
                            </m:e>
                            <m:sub>
                              <w:ins w:id="2827" w:author="峰 高" w:date="2024-05-13T16:48:00Z">
                                <m:r>
                                  <m:rPr/>
                                  <w:rPr>
                                    <w:rFonts w:ascii="Cambria Math" w:hAnsi="Cambria Math"/>
                                  </w:rPr>
                                  <m:t>1</m:t>
                                </m:r>
                              </w:ins>
                              <m:ctrlPr>
                                <w:ins w:id="2828" w:author="峰 高" w:date="2024-05-13T16:48:00Z">
                                  <w:rPr>
                                    <w:rFonts w:ascii="Cambria Math" w:hAnsi="Cambria Math"/>
                                  </w:rPr>
                                </w:ins>
                              </m:ctrlPr>
                            </m:sub>
                          </m:sSub>
                          <w:ins w:id="2829" w:author="峰 高" w:date="2024-05-13T16:48:00Z">
                            <m:r>
                              <m:rPr/>
                              <w:rPr>
                                <w:rFonts w:ascii="Cambria Math" w:hAnsi="Cambria Math"/>
                              </w:rPr>
                              <m:t>+</m:t>
                            </m:r>
                          </w:ins>
                          <w:ins w:id="2830" w:author="峰 高" w:date="2024-05-13T16:48:00Z">
                            <m:r>
                              <m:rPr>
                                <m:sty m:val="p"/>
                              </m:rPr>
                              <w:rPr>
                                <w:rFonts w:ascii="Cambria Math" w:hAnsi="Cambria Math"/>
                              </w:rPr>
                              <m:t>Δ</m:t>
                            </m:r>
                          </w:ins>
                          <m:sSub>
                            <m:sSubPr>
                              <m:ctrlPr>
                                <w:ins w:id="2831" w:author="峰 高" w:date="2024-05-13T16:48:00Z">
                                  <w:rPr>
                                    <w:rFonts w:ascii="Cambria Math" w:hAnsi="Cambria Math"/>
                                  </w:rPr>
                                </w:ins>
                              </m:ctrlPr>
                            </m:sSubPr>
                            <m:e>
                              <w:ins w:id="2832" w:author="峰 高" w:date="2024-05-13T16:48:00Z">
                                <m:r>
                                  <m:rPr/>
                                  <w:rPr>
                                    <w:rFonts w:ascii="Cambria Math" w:hAnsi="Cambria Math"/>
                                  </w:rPr>
                                  <m:t>L</m:t>
                                </m:r>
                              </w:ins>
                              <m:ctrlPr>
                                <w:ins w:id="2833" w:author="峰 高" w:date="2024-05-13T16:48:00Z">
                                  <w:rPr>
                                    <w:rFonts w:ascii="Cambria Math" w:hAnsi="Cambria Math"/>
                                  </w:rPr>
                                </w:ins>
                              </m:ctrlPr>
                            </m:e>
                            <m:sub>
                              <w:ins w:id="2834" w:author="峰 高" w:date="2024-05-13T16:48:00Z">
                                <m:r>
                                  <m:rPr/>
                                  <w:rPr>
                                    <w:rFonts w:ascii="Cambria Math" w:hAnsi="Cambria Math"/>
                                  </w:rPr>
                                  <m:t>1</m:t>
                                </m:r>
                              </w:ins>
                              <m:ctrlPr>
                                <w:ins w:id="2835" w:author="峰 高" w:date="2024-05-13T16:48:00Z">
                                  <w:rPr>
                                    <w:rFonts w:ascii="Cambria Math" w:hAnsi="Cambria Math"/>
                                  </w:rPr>
                                </w:ins>
                              </m:ctrlPr>
                            </m:sub>
                          </m:sSub>
                          <m:ctrlPr>
                            <w:ins w:id="2836" w:author="峰 高" w:date="2024-05-13T16:48:00Z">
                              <w:rPr>
                                <w:rFonts w:ascii="Cambria Math" w:hAnsi="Cambria Math"/>
                                <w:i/>
                              </w:rPr>
                            </w:ins>
                          </m:ctrlPr>
                        </m:e>
                      </m:d>
                      <m:ctrlPr>
                        <w:ins w:id="2837" w:author="峰 高" w:date="2024-05-13T16:48:00Z">
                          <w:rPr>
                            <w:rFonts w:ascii="Cambria Math" w:hAnsi="Cambria Math"/>
                          </w:rPr>
                        </w:ins>
                      </m:ctrlPr>
                    </m:sup>
                  </m:sSup>
                  <m:ctrlPr>
                    <w:ins w:id="2838" w:author="峰 高" w:date="2024-05-13T16:48:00Z">
                      <w:rPr>
                        <w:rFonts w:ascii="Cambria Math" w:hAnsi="Cambria Math"/>
                      </w:rPr>
                    </w:ins>
                  </m:ctrlPr>
                </m:num>
                <m:den>
                  <m:sSup>
                    <m:sSupPr>
                      <m:ctrlPr>
                        <w:ins w:id="2839" w:author="峰 高" w:date="2024-05-13T16:48:00Z">
                          <w:rPr>
                            <w:rFonts w:ascii="Cambria Math" w:hAnsi="Cambria Math"/>
                          </w:rPr>
                        </w:ins>
                      </m:ctrlPr>
                    </m:sSupPr>
                    <m:e>
                      <w:ins w:id="2840" w:author="峰 高" w:date="2024-05-13T16:48:00Z">
                        <m:r>
                          <m:rPr>
                            <m:sty m:val="p"/>
                          </m:rPr>
                          <w:rPr>
                            <w:rFonts w:ascii="Cambria Math" w:hAnsi="Cambria Math"/>
                          </w:rPr>
                          <m:t>e</m:t>
                        </m:r>
                      </w:ins>
                      <m:ctrlPr>
                        <w:ins w:id="2841" w:author="峰 高" w:date="2024-05-13T16:48:00Z">
                          <w:rPr>
                            <w:rFonts w:ascii="Cambria Math" w:hAnsi="Cambria Math"/>
                          </w:rPr>
                        </w:ins>
                      </m:ctrlPr>
                    </m:e>
                    <m:sup>
                      <w:ins w:id="2842" w:author="峰 高" w:date="2024-05-13T16:48:00Z">
                        <m:r>
                          <m:rPr/>
                          <w:rPr>
                            <w:rFonts w:ascii="Cambria Math" w:hAnsi="Cambria Math"/>
                          </w:rPr>
                          <m:t>−</m:t>
                        </m:r>
                      </w:ins>
                      <m:sSub>
                        <m:sSubPr>
                          <m:ctrlPr>
                            <w:ins w:id="2843" w:author="峰 高" w:date="2024-05-13T16:48:00Z">
                              <w:rPr>
                                <w:rFonts w:ascii="Cambria Math" w:hAnsi="Cambria Math"/>
                              </w:rPr>
                            </w:ins>
                          </m:ctrlPr>
                        </m:sSubPr>
                        <m:e>
                          <w:ins w:id="2844" w:author="峰 高" w:date="2024-05-13T16:48:00Z">
                            <m:r>
                              <m:rPr/>
                              <w:rPr>
                                <w:rFonts w:ascii="Cambria Math" w:hAnsi="Cambria Math"/>
                              </w:rPr>
                              <m:t>ε</m:t>
                            </m:r>
                          </w:ins>
                          <m:ctrlPr>
                            <w:ins w:id="2845" w:author="峰 高" w:date="2024-05-13T16:48:00Z">
                              <w:rPr>
                                <w:rFonts w:ascii="Cambria Math" w:hAnsi="Cambria Math"/>
                              </w:rPr>
                            </w:ins>
                          </m:ctrlPr>
                        </m:e>
                        <m:sub>
                          <w:ins w:id="2846" w:author="峰 高" w:date="2024-05-13T16:48:00Z">
                            <m:r>
                              <m:rPr/>
                              <w:rPr>
                                <w:rFonts w:ascii="Cambria Math" w:hAnsi="Cambria Math"/>
                              </w:rPr>
                              <m:t>1</m:t>
                            </m:r>
                          </w:ins>
                          <m:ctrlPr>
                            <w:ins w:id="2847" w:author="峰 高" w:date="2024-05-13T16:48:00Z">
                              <w:rPr>
                                <w:rFonts w:ascii="Cambria Math" w:hAnsi="Cambria Math"/>
                              </w:rPr>
                            </w:ins>
                          </m:ctrlPr>
                        </m:sub>
                      </m:sSub>
                      <m:sSub>
                        <m:sSubPr>
                          <m:ctrlPr>
                            <w:ins w:id="2848" w:author="峰 高" w:date="2024-05-13T16:48:00Z">
                              <w:rPr>
                                <w:rFonts w:ascii="Cambria Math" w:hAnsi="Cambria Math"/>
                              </w:rPr>
                            </w:ins>
                          </m:ctrlPr>
                        </m:sSubPr>
                        <m:e>
                          <w:ins w:id="2849" w:author="峰 高" w:date="2024-05-13T16:48:00Z">
                            <m:r>
                              <m:rPr/>
                              <w:rPr>
                                <w:rFonts w:ascii="Cambria Math" w:hAnsi="Cambria Math"/>
                              </w:rPr>
                              <m:t>C</m:t>
                            </m:r>
                          </w:ins>
                          <m:ctrlPr>
                            <w:ins w:id="2850" w:author="峰 高" w:date="2024-05-13T16:48:00Z">
                              <w:rPr>
                                <w:rFonts w:ascii="Cambria Math" w:hAnsi="Cambria Math"/>
                              </w:rPr>
                            </w:ins>
                          </m:ctrlPr>
                        </m:e>
                        <m:sub>
                          <w:ins w:id="2851" w:author="峰 高" w:date="2024-05-13T16:48:00Z">
                            <m:r>
                              <m:rPr/>
                              <w:rPr>
                                <w:rFonts w:ascii="Cambria Math" w:hAnsi="Cambria Math"/>
                              </w:rPr>
                              <m:t>1</m:t>
                            </m:r>
                          </w:ins>
                          <m:ctrlPr>
                            <w:ins w:id="2852" w:author="峰 高" w:date="2024-05-13T16:48:00Z">
                              <w:rPr>
                                <w:rFonts w:ascii="Cambria Math" w:hAnsi="Cambria Math"/>
                              </w:rPr>
                            </w:ins>
                          </m:ctrlPr>
                        </m:sub>
                      </m:sSub>
                      <m:sSub>
                        <m:sSubPr>
                          <m:ctrlPr>
                            <w:ins w:id="2853" w:author="峰 高" w:date="2024-05-13T16:48:00Z">
                              <w:rPr>
                                <w:rFonts w:ascii="Cambria Math" w:hAnsi="Cambria Math"/>
                              </w:rPr>
                            </w:ins>
                          </m:ctrlPr>
                        </m:sSubPr>
                        <m:e>
                          <w:ins w:id="2854" w:author="峰 高" w:date="2024-05-13T16:48:00Z">
                            <m:r>
                              <m:rPr/>
                              <w:rPr>
                                <w:rFonts w:ascii="Cambria Math" w:hAnsi="Cambria Math"/>
                              </w:rPr>
                              <m:t>L</m:t>
                            </m:r>
                          </w:ins>
                          <m:ctrlPr>
                            <w:ins w:id="2855" w:author="峰 高" w:date="2024-05-13T16:48:00Z">
                              <w:rPr>
                                <w:rFonts w:ascii="Cambria Math" w:hAnsi="Cambria Math"/>
                              </w:rPr>
                            </w:ins>
                          </m:ctrlPr>
                        </m:e>
                        <m:sub>
                          <w:ins w:id="2856" w:author="峰 高" w:date="2024-05-13T16:48:00Z">
                            <m:r>
                              <m:rPr/>
                              <w:rPr>
                                <w:rFonts w:ascii="Cambria Math" w:hAnsi="Cambria Math"/>
                              </w:rPr>
                              <m:t>1</m:t>
                            </m:r>
                          </w:ins>
                          <m:ctrlPr>
                            <w:ins w:id="2857" w:author="峰 高" w:date="2024-05-13T16:48:00Z">
                              <w:rPr>
                                <w:rFonts w:ascii="Cambria Math" w:hAnsi="Cambria Math"/>
                              </w:rPr>
                            </w:ins>
                          </m:ctrlPr>
                        </m:sub>
                      </m:sSub>
                      <m:ctrlPr>
                        <w:ins w:id="2858" w:author="峰 高" w:date="2024-05-13T16:48:00Z">
                          <w:rPr>
                            <w:rFonts w:ascii="Cambria Math" w:hAnsi="Cambria Math"/>
                          </w:rPr>
                        </w:ins>
                      </m:ctrlPr>
                    </m:sup>
                  </m:sSup>
                  <m:ctrlPr>
                    <w:ins w:id="2859" w:author="峰 高" w:date="2024-05-13T16:48:00Z">
                      <w:rPr>
                        <w:rFonts w:ascii="Cambria Math" w:hAnsi="Cambria Math"/>
                      </w:rPr>
                    </w:ins>
                  </m:ctrlPr>
                </m:den>
              </m:f>
              <w:ins w:id="2860" w:author="峰 高" w:date="2024-05-13T16:48:00Z">
                <m:r>
                  <m:rPr/>
                  <w:rPr>
                    <w:rFonts w:ascii="Cambria Math" w:hAnsi="Cambria Math"/>
                  </w:rPr>
                  <m:t>=</m:t>
                </m:r>
              </w:ins>
              <m:sSup>
                <m:sSupPr>
                  <m:ctrlPr>
                    <w:ins w:id="2861" w:author="峰 高" w:date="2024-05-13T16:48:00Z">
                      <w:rPr>
                        <w:rFonts w:ascii="Cambria Math" w:hAnsi="Cambria Math"/>
                      </w:rPr>
                    </w:ins>
                  </m:ctrlPr>
                </m:sSupPr>
                <m:e>
                  <w:ins w:id="2862" w:author="峰 高" w:date="2024-05-13T16:48:00Z">
                    <m:r>
                      <m:rPr>
                        <m:sty m:val="b"/>
                      </m:rPr>
                      <w:rPr>
                        <w:rFonts w:ascii="Cambria Math" w:hAnsi="Cambria Math"/>
                      </w:rPr>
                      <m:t>e</m:t>
                    </m:r>
                  </w:ins>
                  <m:ctrlPr>
                    <w:ins w:id="2863" w:author="峰 高" w:date="2024-05-13T16:48:00Z">
                      <w:rPr>
                        <w:rFonts w:ascii="Cambria Math" w:hAnsi="Cambria Math"/>
                      </w:rPr>
                    </w:ins>
                  </m:ctrlPr>
                </m:e>
                <m:sup>
                  <w:ins w:id="2864" w:author="峰 高" w:date="2024-05-13T16:48:00Z">
                    <m:r>
                      <m:rPr/>
                      <w:rPr>
                        <w:rFonts w:ascii="Cambria Math" w:hAnsi="Cambria Math"/>
                      </w:rPr>
                      <m:t>−</m:t>
                    </m:r>
                  </w:ins>
                  <m:sSub>
                    <m:sSubPr>
                      <m:ctrlPr>
                        <w:ins w:id="2865" w:author="峰 高" w:date="2024-05-13T16:48:00Z">
                          <w:rPr>
                            <w:rFonts w:ascii="Cambria Math" w:hAnsi="Cambria Math"/>
                          </w:rPr>
                        </w:ins>
                      </m:ctrlPr>
                    </m:sSubPr>
                    <m:e>
                      <w:ins w:id="2866" w:author="峰 高" w:date="2024-05-13T16:48:00Z">
                        <m:r>
                          <m:rPr/>
                          <w:rPr>
                            <w:rFonts w:ascii="Cambria Math" w:hAnsi="Cambria Math"/>
                          </w:rPr>
                          <m:t>ε</m:t>
                        </m:r>
                      </w:ins>
                      <m:ctrlPr>
                        <w:ins w:id="2867" w:author="峰 高" w:date="2024-05-13T16:48:00Z">
                          <w:rPr>
                            <w:rFonts w:ascii="Cambria Math" w:hAnsi="Cambria Math"/>
                          </w:rPr>
                        </w:ins>
                      </m:ctrlPr>
                    </m:e>
                    <m:sub>
                      <w:ins w:id="2868" w:author="峰 高" w:date="2024-05-13T16:48:00Z">
                        <m:r>
                          <m:rPr/>
                          <w:rPr>
                            <w:rFonts w:ascii="Cambria Math" w:hAnsi="Cambria Math"/>
                          </w:rPr>
                          <m:t>1</m:t>
                        </m:r>
                      </w:ins>
                      <m:ctrlPr>
                        <w:ins w:id="2869" w:author="峰 高" w:date="2024-05-13T16:48:00Z">
                          <w:rPr>
                            <w:rFonts w:ascii="Cambria Math" w:hAnsi="Cambria Math"/>
                          </w:rPr>
                        </w:ins>
                      </m:ctrlPr>
                    </m:sub>
                  </m:sSub>
                  <m:sSub>
                    <m:sSubPr>
                      <m:ctrlPr>
                        <w:ins w:id="2870" w:author="峰 高" w:date="2024-05-13T16:48:00Z">
                          <w:rPr>
                            <w:rFonts w:ascii="Cambria Math" w:hAnsi="Cambria Math"/>
                          </w:rPr>
                        </w:ins>
                      </m:ctrlPr>
                    </m:sSubPr>
                    <m:e>
                      <w:ins w:id="2871" w:author="峰 高" w:date="2024-05-13T16:48:00Z">
                        <m:r>
                          <m:rPr/>
                          <w:rPr>
                            <w:rFonts w:ascii="Cambria Math" w:hAnsi="Cambria Math"/>
                          </w:rPr>
                          <m:t>C</m:t>
                        </m:r>
                      </w:ins>
                      <m:ctrlPr>
                        <w:ins w:id="2872" w:author="峰 高" w:date="2024-05-13T16:48:00Z">
                          <w:rPr>
                            <w:rFonts w:ascii="Cambria Math" w:hAnsi="Cambria Math"/>
                          </w:rPr>
                        </w:ins>
                      </m:ctrlPr>
                    </m:e>
                    <m:sub>
                      <w:ins w:id="2873" w:author="峰 高" w:date="2024-05-13T16:48:00Z">
                        <m:r>
                          <m:rPr/>
                          <w:rPr>
                            <w:rFonts w:ascii="Cambria Math" w:hAnsi="Cambria Math"/>
                          </w:rPr>
                          <m:t>1</m:t>
                        </m:r>
                      </w:ins>
                      <m:ctrlPr>
                        <w:ins w:id="2874" w:author="峰 高" w:date="2024-05-13T16:48:00Z">
                          <w:rPr>
                            <w:rFonts w:ascii="Cambria Math" w:hAnsi="Cambria Math"/>
                          </w:rPr>
                        </w:ins>
                      </m:ctrlPr>
                    </m:sub>
                  </m:sSub>
                  <w:ins w:id="2875" w:author="峰 高" w:date="2024-05-13T16:48:00Z">
                    <m:r>
                      <m:rPr>
                        <m:sty m:val="p"/>
                      </m:rPr>
                      <w:rPr>
                        <w:rFonts w:ascii="Cambria Math" w:hAnsi="Cambria Math"/>
                      </w:rPr>
                      <m:t>Δ</m:t>
                    </m:r>
                  </w:ins>
                  <m:sSub>
                    <m:sSubPr>
                      <m:ctrlPr>
                        <w:ins w:id="2876" w:author="峰 高" w:date="2024-05-13T16:48:00Z">
                          <w:rPr>
                            <w:rFonts w:ascii="Cambria Math" w:hAnsi="Cambria Math"/>
                          </w:rPr>
                        </w:ins>
                      </m:ctrlPr>
                    </m:sSubPr>
                    <m:e>
                      <w:ins w:id="2877" w:author="峰 高" w:date="2024-05-13T16:48:00Z">
                        <m:r>
                          <m:rPr/>
                          <w:rPr>
                            <w:rFonts w:ascii="Cambria Math" w:hAnsi="Cambria Math"/>
                          </w:rPr>
                          <m:t>L</m:t>
                        </m:r>
                      </w:ins>
                      <m:ctrlPr>
                        <w:ins w:id="2878" w:author="峰 高" w:date="2024-05-13T16:48:00Z">
                          <w:rPr>
                            <w:rFonts w:ascii="Cambria Math" w:hAnsi="Cambria Math"/>
                          </w:rPr>
                        </w:ins>
                      </m:ctrlPr>
                    </m:e>
                    <m:sub>
                      <w:ins w:id="2879" w:author="峰 高" w:date="2024-05-13T16:48:00Z">
                        <m:r>
                          <m:rPr/>
                          <w:rPr>
                            <w:rFonts w:ascii="Cambria Math" w:hAnsi="Cambria Math"/>
                          </w:rPr>
                          <m:t>1</m:t>
                        </m:r>
                      </w:ins>
                      <m:ctrlPr>
                        <w:ins w:id="2880" w:author="峰 高" w:date="2024-05-13T16:48:00Z">
                          <w:rPr>
                            <w:rFonts w:ascii="Cambria Math" w:hAnsi="Cambria Math"/>
                          </w:rPr>
                        </w:ins>
                      </m:ctrlPr>
                    </m:sub>
                  </m:sSub>
                  <m:ctrlPr>
                    <w:ins w:id="2881" w:author="峰 高" w:date="2024-05-13T16:48:00Z">
                      <w:rPr>
                        <w:rFonts w:ascii="Cambria Math" w:hAnsi="Cambria Math"/>
                      </w:rPr>
                    </w:ins>
                  </m:ctrlPr>
                </m:sup>
              </m:sSup>
              <m:r>
                <m:rPr/>
                <w:rPr>
                  <w:rFonts w:ascii="Cambria Math" w:hAnsi="Cambria Math"/>
                </w:rPr>
                <m:t>#</m:t>
              </m:r>
              <m:d>
                <m:dPr>
                  <m:ctrlPr>
                    <w:ins w:id="2882" w:author="峰 高" w:date="2024-05-13T16:49:00Z">
                      <w:rPr>
                        <w:rFonts w:ascii="Cambria Math" w:hAnsi="Cambria Math"/>
                        <w:i/>
                      </w:rPr>
                    </w:ins>
                  </m:ctrlPr>
                </m:dPr>
                <m:e>
                  <w:ins w:id="2883" w:author="峰 高" w:date="2024-05-13T16:49:00Z">
                    <m:r>
                      <m:rPr/>
                      <w:rPr>
                        <w:rFonts w:ascii="Cambria Math" w:hAnsi="Cambria Math"/>
                      </w:rPr>
                      <m:t>4.4</m:t>
                    </m:r>
                  </w:ins>
                  <m:ctrlPr>
                    <w:ins w:id="2884" w:author="峰 高" w:date="2024-05-13T16:49:00Z">
                      <w:rPr>
                        <w:rFonts w:ascii="Cambria Math" w:hAnsi="Cambria Math"/>
                        <w:i/>
                      </w:rPr>
                    </w:ins>
                  </m:ctrlPr>
                </m:e>
              </m:d>
              <m:ctrlPr>
                <w:ins w:id="2885" w:author="峰 高" w:date="2024-05-13T16:49:00Z">
                  <w:rPr>
                    <w:rFonts w:ascii="Cambria Math" w:hAnsi="Cambria Math"/>
                    <w:i/>
                  </w:rPr>
                </w:ins>
              </m:ctrlPr>
            </m:e>
          </m:eqArr>
        </m:oMath>
      </m:oMathPara>
    </w:p>
    <w:p>
      <w:pPr>
        <w:rPr>
          <w:ins w:id="2886" w:author="峰 高" w:date="2024-05-13T16:31:00Z"/>
        </w:rPr>
      </w:pPr>
    </w:p>
    <w:p>
      <w:pPr>
        <w:rPr>
          <w:ins w:id="2887" w:author="峰 高" w:date="2024-05-13T16:31:00Z"/>
        </w:rPr>
      </w:pPr>
      <w:ins w:id="2888" w:author="峰 高" w:date="2024-05-13T16:31:00Z">
        <w:r>
          <w:rPr/>
          <w:tab/>
        </w:r>
      </w:ins>
      <w:ins w:id="2889" w:author="峰 高" w:date="2024-05-13T16:31:00Z">
        <w:r>
          <w:rPr>
            <w:rFonts w:hint="eastAsia"/>
          </w:rPr>
          <w:t>对公式等式两边取对数可得到：</w:t>
        </w:r>
      </w:ins>
    </w:p>
    <w:p>
      <w:pPr>
        <w:rPr>
          <w:ins w:id="2890" w:author="峰 高" w:date="2024-05-13T16:36:00Z"/>
          <w:rFonts w:ascii="Times New Roman" w:hAnsi="Times New Roman"/>
          <w:i w:val="0"/>
          <w:rPrChange w:id="2891" w:author="峰 高" w:date="2024-05-13T16:49:00Z">
            <w:rPr>
              <w:ins w:id="2892" w:author="峰 高" w:date="2024-05-13T16:36:00Z"/>
              <w:rFonts w:ascii="Cambria Math" w:hAnsi="Cambria Math"/>
              <w:i/>
            </w:rPr>
          </w:rPrChange>
        </w:rPr>
      </w:pPr>
      <m:oMathPara>
        <m:oMathParaPr>
          <m:jc m:val="center"/>
        </m:oMathParaPr>
        <m:oMath>
          <m:eqArr>
            <m:eqArrPr>
              <m:maxDist m:val="1"/>
              <m:ctrlPr>
                <w:ins w:id="2893" w:author="峰 高" w:date="2024-05-13T16:36:00Z">
                  <w:rPr>
                    <w:rFonts w:ascii="Cambria Math" w:hAnsi="Cambria Math"/>
                    <w:i/>
                    <w:iCs/>
                  </w:rPr>
                </w:ins>
              </m:ctrlPr>
            </m:eqArrPr>
            <m:e>
              <m:func>
                <m:funcPr>
                  <m:ctrlPr>
                    <w:ins w:id="2894" w:author="峰 高" w:date="2024-05-13T16:36:00Z">
                      <w:rPr>
                        <w:rFonts w:ascii="Cambria Math" w:hAnsi="Cambria Math"/>
                        <w:i/>
                      </w:rPr>
                    </w:ins>
                  </m:ctrlPr>
                </m:funcPr>
                <m:fName>
                  <w:ins w:id="2895" w:author="峰 高" w:date="2024-05-13T16:36:00Z">
                    <m:r>
                      <m:rPr>
                        <m:sty m:val="p"/>
                      </m:rPr>
                      <w:rPr>
                        <w:rFonts w:ascii="Cambria Math" w:hAnsi="Cambria Math"/>
                      </w:rPr>
                      <m:t>ln</m:t>
                    </m:r>
                  </w:ins>
                  <m:ctrlPr>
                    <w:ins w:id="2896" w:author="峰 高" w:date="2024-05-13T16:36:00Z">
                      <w:rPr>
                        <w:rFonts w:ascii="Cambria Math" w:hAnsi="Cambria Math"/>
                      </w:rPr>
                    </w:ins>
                  </m:ctrlPr>
                </m:fName>
                <m:e>
                  <m:d>
                    <m:dPr>
                      <m:ctrlPr>
                        <w:ins w:id="2897" w:author="峰 高" w:date="2024-05-13T16:36:00Z">
                          <w:rPr>
                            <w:rFonts w:ascii="Cambria Math" w:hAnsi="Cambria Math"/>
                            <w:i/>
                          </w:rPr>
                        </w:ins>
                      </m:ctrlPr>
                    </m:dPr>
                    <m:e>
                      <m:f>
                        <m:fPr>
                          <m:ctrlPr>
                            <w:ins w:id="2898" w:author="峰 高" w:date="2024-05-13T16:36:00Z">
                              <w:rPr>
                                <w:rFonts w:ascii="Cambria Math" w:hAnsi="Cambria Math"/>
                              </w:rPr>
                            </w:ins>
                          </m:ctrlPr>
                        </m:fPr>
                        <m:num>
                          <w:ins w:id="2899" w:author="峰 高" w:date="2024-05-13T16:36:00Z">
                            <m:r>
                              <m:rPr/>
                              <w:rPr>
                                <w:rFonts w:ascii="Cambria Math" w:hAnsi="Cambria Math"/>
                              </w:rPr>
                              <m:t>I−</m:t>
                            </m:r>
                          </w:ins>
                          <w:ins w:id="2900" w:author="峰 高" w:date="2024-05-13T16:36:00Z">
                            <m:r>
                              <m:rPr>
                                <m:sty m:val="p"/>
                              </m:rPr>
                              <w:rPr>
                                <w:rFonts w:ascii="Cambria Math" w:hAnsi="Cambria Math"/>
                              </w:rPr>
                              <m:t>Δ</m:t>
                            </m:r>
                          </w:ins>
                          <w:ins w:id="2901" w:author="峰 高" w:date="2024-05-13T16:36:00Z">
                            <m:r>
                              <m:rPr/>
                              <w:rPr>
                                <w:rFonts w:ascii="Cambria Math" w:hAnsi="Cambria Math"/>
                              </w:rPr>
                              <m:t>I</m:t>
                            </m:r>
                          </w:ins>
                          <m:ctrlPr>
                            <w:ins w:id="2902" w:author="峰 高" w:date="2024-05-13T16:36:00Z">
                              <w:rPr>
                                <w:rFonts w:ascii="Cambria Math" w:hAnsi="Cambria Math"/>
                              </w:rPr>
                            </w:ins>
                          </m:ctrlPr>
                        </m:num>
                        <m:den>
                          <w:ins w:id="2903" w:author="峰 高" w:date="2024-05-13T16:36:00Z">
                            <m:r>
                              <m:rPr/>
                              <w:rPr>
                                <w:rFonts w:ascii="Cambria Math" w:hAnsi="Cambria Math"/>
                              </w:rPr>
                              <m:t>I</m:t>
                            </m:r>
                          </w:ins>
                          <m:ctrlPr>
                            <w:ins w:id="2904" w:author="峰 高" w:date="2024-05-13T16:36:00Z">
                              <w:rPr>
                                <w:rFonts w:ascii="Cambria Math" w:hAnsi="Cambria Math"/>
                              </w:rPr>
                            </w:ins>
                          </m:ctrlPr>
                        </m:den>
                      </m:f>
                      <m:ctrlPr>
                        <w:ins w:id="2905" w:author="峰 高" w:date="2024-05-13T16:36:00Z">
                          <w:rPr>
                            <w:rFonts w:ascii="Cambria Math" w:hAnsi="Cambria Math"/>
                            <w:i/>
                          </w:rPr>
                        </w:ins>
                      </m:ctrlPr>
                    </m:e>
                  </m:d>
                  <m:ctrlPr>
                    <w:ins w:id="2906" w:author="峰 高" w:date="2024-05-13T16:36:00Z">
                      <w:rPr>
                        <w:rFonts w:ascii="Cambria Math" w:hAnsi="Cambria Math"/>
                        <w:i/>
                      </w:rPr>
                    </w:ins>
                  </m:ctrlPr>
                </m:e>
              </m:func>
              <w:ins w:id="2907" w:author="峰 高" w:date="2024-05-13T16:36:00Z">
                <m:r>
                  <m:rPr/>
                  <w:rPr>
                    <w:rFonts w:ascii="Cambria Math" w:hAnsi="Cambria Math"/>
                  </w:rPr>
                  <m:t>=−</m:t>
                </m:r>
              </w:ins>
              <m:sSub>
                <m:sSubPr>
                  <m:ctrlPr>
                    <w:ins w:id="2908" w:author="峰 高" w:date="2024-05-13T16:36:00Z">
                      <w:rPr>
                        <w:rFonts w:ascii="Cambria Math" w:hAnsi="Cambria Math"/>
                      </w:rPr>
                    </w:ins>
                  </m:ctrlPr>
                </m:sSubPr>
                <m:e>
                  <w:ins w:id="2909" w:author="峰 高" w:date="2024-05-13T16:36:00Z">
                    <m:r>
                      <m:rPr/>
                      <w:rPr>
                        <w:rFonts w:ascii="Cambria Math" w:hAnsi="Cambria Math"/>
                      </w:rPr>
                      <m:t>C</m:t>
                    </m:r>
                  </w:ins>
                  <m:ctrlPr>
                    <w:ins w:id="2910" w:author="峰 高" w:date="2024-05-13T16:36:00Z">
                      <w:rPr>
                        <w:rFonts w:ascii="Cambria Math" w:hAnsi="Cambria Math"/>
                      </w:rPr>
                    </w:ins>
                  </m:ctrlPr>
                </m:e>
                <m:sub>
                  <w:ins w:id="2911" w:author="峰 高" w:date="2024-05-13T16:36:00Z">
                    <m:r>
                      <m:rPr/>
                      <w:rPr>
                        <w:rFonts w:ascii="Cambria Math" w:hAnsi="Cambria Math"/>
                      </w:rPr>
                      <m:t>1</m:t>
                    </m:r>
                  </w:ins>
                  <m:ctrlPr>
                    <w:ins w:id="2912" w:author="峰 高" w:date="2024-05-13T16:36:00Z">
                      <w:rPr>
                        <w:rFonts w:ascii="Cambria Math" w:hAnsi="Cambria Math"/>
                      </w:rPr>
                    </w:ins>
                  </m:ctrlPr>
                </m:sub>
              </m:sSub>
              <m:sSub>
                <m:sSubPr>
                  <m:ctrlPr>
                    <w:ins w:id="2913" w:author="峰 高" w:date="2024-05-13T16:36:00Z">
                      <w:rPr>
                        <w:rFonts w:ascii="Cambria Math" w:hAnsi="Cambria Math"/>
                      </w:rPr>
                    </w:ins>
                  </m:ctrlPr>
                </m:sSubPr>
                <m:e>
                  <w:ins w:id="2914" w:author="峰 高" w:date="2024-05-13T16:36:00Z">
                    <m:r>
                      <m:rPr/>
                      <w:rPr>
                        <w:rFonts w:ascii="Cambria Math" w:hAnsi="Cambria Math"/>
                      </w:rPr>
                      <m:t>ε</m:t>
                    </m:r>
                  </w:ins>
                  <m:ctrlPr>
                    <w:ins w:id="2915" w:author="峰 高" w:date="2024-05-13T16:36:00Z">
                      <w:rPr>
                        <w:rFonts w:ascii="Cambria Math" w:hAnsi="Cambria Math"/>
                      </w:rPr>
                    </w:ins>
                  </m:ctrlPr>
                </m:e>
                <m:sub>
                  <w:ins w:id="2916" w:author="峰 高" w:date="2024-05-13T16:36:00Z">
                    <m:r>
                      <m:rPr/>
                      <w:rPr>
                        <w:rFonts w:ascii="Cambria Math" w:hAnsi="Cambria Math"/>
                      </w:rPr>
                      <m:t>1</m:t>
                    </m:r>
                  </w:ins>
                  <m:ctrlPr>
                    <w:ins w:id="2917" w:author="峰 高" w:date="2024-05-13T16:36:00Z">
                      <w:rPr>
                        <w:rFonts w:ascii="Cambria Math" w:hAnsi="Cambria Math"/>
                      </w:rPr>
                    </w:ins>
                  </m:ctrlPr>
                </m:sub>
              </m:sSub>
              <w:ins w:id="2918" w:author="峰 高" w:date="2024-05-13T16:36:00Z">
                <m:r>
                  <m:rPr>
                    <m:sty m:val="p"/>
                  </m:rPr>
                  <w:rPr>
                    <w:rFonts w:ascii="Cambria Math" w:hAnsi="Cambria Math"/>
                  </w:rPr>
                  <m:t>Δ</m:t>
                </m:r>
              </w:ins>
              <m:sSub>
                <m:sSubPr>
                  <m:ctrlPr>
                    <w:ins w:id="2919" w:author="峰 高" w:date="2024-05-13T16:36:00Z">
                      <w:rPr>
                        <w:rFonts w:ascii="Cambria Math" w:hAnsi="Cambria Math"/>
                      </w:rPr>
                    </w:ins>
                  </m:ctrlPr>
                </m:sSubPr>
                <m:e>
                  <w:ins w:id="2920" w:author="峰 高" w:date="2024-05-13T16:36:00Z">
                    <m:r>
                      <m:rPr/>
                      <w:rPr>
                        <w:rFonts w:ascii="Cambria Math" w:hAnsi="Cambria Math"/>
                      </w:rPr>
                      <m:t>L</m:t>
                    </m:r>
                  </w:ins>
                  <m:ctrlPr>
                    <w:ins w:id="2921" w:author="峰 高" w:date="2024-05-13T16:36:00Z">
                      <w:rPr>
                        <w:rFonts w:ascii="Cambria Math" w:hAnsi="Cambria Math"/>
                      </w:rPr>
                    </w:ins>
                  </m:ctrlPr>
                </m:e>
                <m:sub>
                  <w:ins w:id="2922" w:author="峰 高" w:date="2024-05-13T16:36:00Z">
                    <m:r>
                      <m:rPr/>
                      <w:rPr>
                        <w:rFonts w:ascii="Cambria Math" w:hAnsi="Cambria Math"/>
                      </w:rPr>
                      <m:t>1</m:t>
                    </m:r>
                  </w:ins>
                  <m:ctrlPr>
                    <w:ins w:id="2923" w:author="峰 高" w:date="2024-05-13T16:36:00Z">
                      <w:rPr>
                        <w:rFonts w:ascii="Cambria Math" w:hAnsi="Cambria Math"/>
                      </w:rPr>
                    </w:ins>
                  </m:ctrlPr>
                </m:sub>
              </m:sSub>
              <m:r>
                <m:rPr/>
                <w:rPr>
                  <w:rFonts w:ascii="Cambria Math" w:hAnsi="Cambria Math"/>
                </w:rPr>
                <m:t>#</m:t>
              </m:r>
              <m:d>
                <m:dPr>
                  <m:begChr m:val="（"/>
                  <m:endChr m:val="）"/>
                  <m:ctrlPr>
                    <w:ins w:id="2924" w:author="峰 高" w:date="2024-05-13T16:36:00Z">
                      <w:rPr>
                        <w:rFonts w:ascii="Cambria Math" w:hAnsi="Cambria Math"/>
                      </w:rPr>
                    </w:ins>
                  </m:ctrlPr>
                </m:dPr>
                <m:e>
                  <w:ins w:id="2925" w:author="峰 高" w:date="2024-05-13T16:36:00Z">
                    <m:r>
                      <m:rPr>
                        <m:sty m:val="p"/>
                      </m:rPr>
                      <w:rPr>
                        <w:rFonts w:ascii="Cambria Math" w:hAnsi="Cambria Math"/>
                      </w:rPr>
                      <m:t>4.5</m:t>
                    </m:r>
                  </w:ins>
                  <m:ctrlPr>
                    <w:ins w:id="2926" w:author="峰 高" w:date="2024-05-13T16:36:00Z">
                      <w:rPr>
                        <w:rFonts w:ascii="Cambria Math" w:hAnsi="Cambria Math"/>
                      </w:rPr>
                    </w:ins>
                  </m:ctrlPr>
                </m:e>
              </m:d>
              <m:ctrlPr>
                <w:ins w:id="2927" w:author="峰 高" w:date="2024-05-13T16:36:00Z">
                  <w:rPr>
                    <w:rFonts w:ascii="Cambria Math" w:hAnsi="Cambria Math"/>
                    <w:i/>
                  </w:rPr>
                </w:ins>
              </m:ctrlPr>
            </m:e>
          </m:eqArr>
        </m:oMath>
      </m:oMathPara>
    </w:p>
    <w:p>
      <w:pPr>
        <w:rPr>
          <w:ins w:id="2928" w:author="峰 高" w:date="2024-05-13T16:31:00Z"/>
        </w:rPr>
      </w:pPr>
    </w:p>
    <w:p>
      <w:pPr>
        <w:rPr>
          <w:ins w:id="2929" w:author="峰 高" w:date="2024-05-13T16:31:00Z"/>
        </w:rPr>
      </w:pPr>
      <w:ins w:id="2930" w:author="峰 高" w:date="2024-05-13T16:31:00Z">
        <w:r>
          <w:rPr/>
          <w:tab/>
        </w:r>
      </w:ins>
      <w:ins w:id="2931" w:author="峰 高" w:date="2024-05-13T16:31:00Z">
        <w:r>
          <w:rPr>
            <w:rFonts w:hint="eastAsia"/>
          </w:rPr>
          <w:t xml:space="preserve">因为 </w:t>
        </w:r>
      </w:ins>
      <m:oMath>
        <m:f>
          <m:fPr>
            <m:ctrlPr>
              <w:ins w:id="2932" w:author="峰 高" w:date="2024-05-13T16:37:00Z">
                <w:rPr>
                  <w:rFonts w:ascii="Cambria Math" w:hAnsi="Cambria Math"/>
                </w:rPr>
              </w:ins>
            </m:ctrlPr>
          </m:fPr>
          <m:num>
            <w:ins w:id="2933" w:author="峰 高" w:date="2024-05-13T16:37:00Z">
              <m:r>
                <m:rPr>
                  <m:sty m:val="p"/>
                </m:rPr>
                <w:rPr>
                  <w:rFonts w:ascii="Cambria Math" w:hAnsi="Cambria Math"/>
                </w:rPr>
                <m:t>Δ</m:t>
              </m:r>
            </w:ins>
            <w:ins w:id="2934" w:author="峰 高" w:date="2024-05-13T16:37:00Z">
              <m:r>
                <m:rPr/>
                <w:rPr>
                  <w:rFonts w:ascii="Cambria Math" w:hAnsi="Cambria Math"/>
                </w:rPr>
                <m:t>I</m:t>
              </m:r>
            </w:ins>
            <m:ctrlPr>
              <w:ins w:id="2935" w:author="峰 高" w:date="2024-05-13T16:37:00Z">
                <w:rPr>
                  <w:rFonts w:ascii="Cambria Math" w:hAnsi="Cambria Math"/>
                </w:rPr>
              </w:ins>
            </m:ctrlPr>
          </m:num>
          <m:den>
            <w:ins w:id="2936" w:author="峰 高" w:date="2024-05-13T16:37:00Z">
              <m:r>
                <m:rPr/>
                <w:rPr>
                  <w:rFonts w:ascii="Cambria Math" w:hAnsi="Cambria Math"/>
                </w:rPr>
                <m:t>I</m:t>
              </m:r>
            </w:ins>
            <m:ctrlPr>
              <w:ins w:id="2937" w:author="峰 高" w:date="2024-05-13T16:37:00Z">
                <w:rPr>
                  <w:rFonts w:ascii="Cambria Math" w:hAnsi="Cambria Math"/>
                </w:rPr>
              </w:ins>
            </m:ctrlPr>
          </m:den>
        </m:f>
      </m:oMath>
      <w:ins w:id="2938" w:author="峰 高" w:date="2024-05-13T16:37:00Z">
        <w:r>
          <w:rPr>
            <w:rFonts w:hint="eastAsia"/>
          </w:rPr>
          <w:t>&lt;&lt;1</w:t>
        </w:r>
      </w:ins>
      <w:ins w:id="2939" w:author="峰 高" w:date="2024-05-13T16:31:00Z">
        <w:r>
          <w:rPr>
            <w:rFonts w:hint="eastAsia"/>
          </w:rPr>
          <w:t>,根据近似关系</w:t>
        </w:r>
      </w:ins>
      <m:oMath>
        <w:ins w:id="2940" w:author="峰 高" w:date="2024-05-13T16:38:00Z">
          <m:r>
            <m:rPr>
              <m:sty m:val="p"/>
            </m:rPr>
            <w:rPr>
              <w:rFonts w:ascii="Cambria Math" w:hAnsi="Cambria Math"/>
            </w:rPr>
            <m:t>ln</m:t>
          </m:r>
        </w:ins>
        <w:ins w:id="2941" w:author="峰 高" w:date="2024-05-13T16:38:00Z">
          <m:r>
            <m:rPr/>
            <w:rPr>
              <w:rFonts w:ascii="Cambria Math" w:hAnsi="Cambria Math"/>
            </w:rPr>
            <m:t>⁡(1−</m:t>
          </m:r>
        </w:ins>
        <m:f>
          <m:fPr>
            <m:ctrlPr>
              <w:ins w:id="2942" w:author="峰 高" w:date="2024-05-13T16:38:00Z">
                <w:rPr>
                  <w:rFonts w:ascii="Cambria Math" w:hAnsi="Cambria Math"/>
                </w:rPr>
              </w:ins>
            </m:ctrlPr>
          </m:fPr>
          <m:num>
            <w:ins w:id="2943" w:author="峰 高" w:date="2024-05-13T16:38:00Z">
              <m:r>
                <m:rPr>
                  <m:sty m:val="p"/>
                </m:rPr>
                <w:rPr>
                  <w:rFonts w:ascii="Cambria Math" w:hAnsi="Cambria Math"/>
                </w:rPr>
                <m:t>Δ</m:t>
              </m:r>
            </w:ins>
            <w:ins w:id="2944" w:author="峰 高" w:date="2024-05-13T16:38:00Z">
              <m:r>
                <m:rPr/>
                <w:rPr>
                  <w:rFonts w:ascii="Cambria Math" w:hAnsi="Cambria Math"/>
                </w:rPr>
                <m:t>I</m:t>
              </m:r>
            </w:ins>
            <m:ctrlPr>
              <w:ins w:id="2945" w:author="峰 高" w:date="2024-05-13T16:38:00Z">
                <w:rPr>
                  <w:rFonts w:ascii="Cambria Math" w:hAnsi="Cambria Math"/>
                </w:rPr>
              </w:ins>
            </m:ctrlPr>
          </m:num>
          <m:den>
            <w:ins w:id="2946" w:author="峰 高" w:date="2024-05-13T16:38:00Z">
              <m:r>
                <m:rPr/>
                <w:rPr>
                  <w:rFonts w:ascii="Cambria Math" w:hAnsi="Cambria Math"/>
                </w:rPr>
                <m:t>I</m:t>
              </m:r>
            </w:ins>
            <m:ctrlPr>
              <w:ins w:id="2947" w:author="峰 高" w:date="2024-05-13T16:38:00Z">
                <w:rPr>
                  <w:rFonts w:ascii="Cambria Math" w:hAnsi="Cambria Math"/>
                </w:rPr>
              </w:ins>
            </m:ctrlPr>
          </m:den>
        </m:f>
        <w:ins w:id="2948" w:author="峰 高" w:date="2024-05-13T16:38:00Z">
          <m:r>
            <m:rPr/>
            <w:rPr>
              <w:rFonts w:ascii="Cambria Math" w:hAnsi="Cambria Math"/>
            </w:rPr>
            <m:t>)≈−</m:t>
          </m:r>
        </w:ins>
        <m:f>
          <m:fPr>
            <m:ctrlPr>
              <w:ins w:id="2949" w:author="峰 高" w:date="2024-05-13T16:38:00Z">
                <w:rPr>
                  <w:rFonts w:ascii="Cambria Math" w:hAnsi="Cambria Math"/>
                </w:rPr>
              </w:ins>
            </m:ctrlPr>
          </m:fPr>
          <m:num>
            <w:ins w:id="2950" w:author="峰 高" w:date="2024-05-13T16:38:00Z">
              <m:r>
                <m:rPr>
                  <m:sty m:val="p"/>
                </m:rPr>
                <w:rPr>
                  <w:rFonts w:ascii="Cambria Math" w:hAnsi="Cambria Math"/>
                </w:rPr>
                <m:t>Δ</m:t>
              </m:r>
            </w:ins>
            <w:ins w:id="2951" w:author="峰 高" w:date="2024-05-13T16:38:00Z">
              <m:r>
                <m:rPr/>
                <w:rPr>
                  <w:rFonts w:ascii="Cambria Math" w:hAnsi="Cambria Math"/>
                </w:rPr>
                <m:t>I</m:t>
              </m:r>
            </w:ins>
            <m:ctrlPr>
              <w:ins w:id="2952" w:author="峰 高" w:date="2024-05-13T16:38:00Z">
                <w:rPr>
                  <w:rFonts w:ascii="Cambria Math" w:hAnsi="Cambria Math"/>
                </w:rPr>
              </w:ins>
            </m:ctrlPr>
          </m:num>
          <m:den>
            <w:ins w:id="2953" w:author="峰 高" w:date="2024-05-13T16:38:00Z">
              <m:r>
                <m:rPr/>
                <w:rPr>
                  <w:rFonts w:ascii="Cambria Math" w:hAnsi="Cambria Math"/>
                </w:rPr>
                <m:t>I</m:t>
              </m:r>
            </w:ins>
            <m:ctrlPr>
              <w:ins w:id="2954" w:author="峰 高" w:date="2024-05-13T16:38:00Z">
                <w:rPr>
                  <w:rFonts w:ascii="Cambria Math" w:hAnsi="Cambria Math"/>
                </w:rPr>
              </w:ins>
            </m:ctrlPr>
          </m:den>
        </m:f>
      </m:oMath>
      <w:ins w:id="2955" w:author="峰 高" w:date="2024-05-13T16:31:00Z">
        <w:r>
          <w:rPr>
            <w:rFonts w:hint="eastAsia"/>
          </w:rPr>
          <w:t xml:space="preserve"> ，公式(</w:t>
        </w:r>
      </w:ins>
      <w:ins w:id="2956" w:author="峰 高" w:date="2024-05-13T16:50:00Z">
        <w:r>
          <w:rPr>
            <w:rFonts w:hint="eastAsia"/>
          </w:rPr>
          <w:t>4</w:t>
        </w:r>
      </w:ins>
      <w:ins w:id="2957" w:author="峰 高" w:date="2024-05-13T16:31:00Z">
        <w:r>
          <w:rPr>
            <w:rFonts w:hint="eastAsia"/>
          </w:rPr>
          <w:t>.5)可变为：</w:t>
        </w:r>
      </w:ins>
    </w:p>
    <w:p>
      <w:pPr>
        <w:rPr>
          <w:ins w:id="2958" w:author="峰 高" w:date="2024-05-13T16:38:00Z"/>
          <w:rFonts w:ascii="Times New Roman" w:hAnsi="Times New Roman"/>
          <w:i w:val="0"/>
          <w:rPrChange w:id="2959" w:author="峰 高" w:date="2024-05-13T16:49:00Z">
            <w:rPr>
              <w:ins w:id="2960" w:author="峰 高" w:date="2024-05-13T16:38:00Z"/>
              <w:rFonts w:ascii="Cambria Math" w:hAnsi="Cambria Math"/>
              <w:i/>
            </w:rPr>
          </w:rPrChange>
        </w:rPr>
      </w:pPr>
      <m:oMathPara>
        <m:oMathParaPr>
          <m:jc m:val="center"/>
        </m:oMathParaPr>
        <m:oMath>
          <m:eqArr>
            <m:eqArrPr>
              <m:maxDist m:val="1"/>
              <m:ctrlPr>
                <w:ins w:id="2961" w:author="峰 高" w:date="2024-05-13T16:38:00Z">
                  <w:rPr>
                    <w:rFonts w:ascii="Cambria Math" w:hAnsi="Cambria Math"/>
                    <w:i/>
                  </w:rPr>
                </w:ins>
              </m:ctrlPr>
            </m:eqArrPr>
            <m:e>
              <m:f>
                <m:fPr>
                  <m:ctrlPr>
                    <w:ins w:id="2962" w:author="峰 高" w:date="2024-05-13T16:38:00Z">
                      <w:rPr>
                        <w:rFonts w:ascii="Cambria Math" w:hAnsi="Cambria Math"/>
                      </w:rPr>
                    </w:ins>
                  </m:ctrlPr>
                </m:fPr>
                <m:num>
                  <w:ins w:id="2963" w:author="峰 高" w:date="2024-05-13T16:38:00Z">
                    <m:r>
                      <m:rPr>
                        <m:sty m:val="p"/>
                      </m:rPr>
                      <w:rPr>
                        <w:rFonts w:ascii="Cambria Math" w:hAnsi="Cambria Math"/>
                      </w:rPr>
                      <m:t>Δ</m:t>
                    </m:r>
                  </w:ins>
                  <w:ins w:id="2964" w:author="峰 高" w:date="2024-05-13T16:38:00Z">
                    <m:r>
                      <m:rPr/>
                      <w:rPr>
                        <w:rFonts w:ascii="Cambria Math" w:hAnsi="Cambria Math"/>
                      </w:rPr>
                      <m:t>I</m:t>
                    </m:r>
                  </w:ins>
                  <m:ctrlPr>
                    <w:ins w:id="2965" w:author="峰 高" w:date="2024-05-13T16:38:00Z">
                      <w:rPr>
                        <w:rFonts w:ascii="Cambria Math" w:hAnsi="Cambria Math"/>
                      </w:rPr>
                    </w:ins>
                  </m:ctrlPr>
                </m:num>
                <m:den>
                  <w:ins w:id="2966" w:author="峰 高" w:date="2024-05-13T16:38:00Z">
                    <m:r>
                      <m:rPr/>
                      <w:rPr>
                        <w:rFonts w:ascii="Cambria Math" w:hAnsi="Cambria Math"/>
                      </w:rPr>
                      <m:t>I</m:t>
                    </m:r>
                  </w:ins>
                  <m:ctrlPr>
                    <w:ins w:id="2967" w:author="峰 高" w:date="2024-05-13T16:38:00Z">
                      <w:rPr>
                        <w:rFonts w:ascii="Cambria Math" w:hAnsi="Cambria Math"/>
                      </w:rPr>
                    </w:ins>
                  </m:ctrlPr>
                </m:den>
              </m:f>
              <w:ins w:id="2968" w:author="峰 高" w:date="2024-05-13T16:38:00Z">
                <m:r>
                  <m:rPr/>
                  <w:rPr>
                    <w:rFonts w:ascii="Cambria Math" w:hAnsi="Cambria Math"/>
                  </w:rPr>
                  <m:t>=</m:t>
                </m:r>
              </w:ins>
              <m:sSub>
                <m:sSubPr>
                  <m:ctrlPr>
                    <w:ins w:id="2969" w:author="峰 高" w:date="2024-05-13T16:38:00Z">
                      <w:rPr>
                        <w:rFonts w:ascii="Cambria Math" w:hAnsi="Cambria Math"/>
                      </w:rPr>
                    </w:ins>
                  </m:ctrlPr>
                </m:sSubPr>
                <m:e>
                  <w:ins w:id="2970" w:author="峰 高" w:date="2024-05-13T16:38:00Z">
                    <m:r>
                      <m:rPr/>
                      <w:rPr>
                        <w:rFonts w:ascii="Cambria Math" w:hAnsi="Cambria Math"/>
                      </w:rPr>
                      <m:t>C</m:t>
                    </m:r>
                  </w:ins>
                  <m:ctrlPr>
                    <w:ins w:id="2971" w:author="峰 高" w:date="2024-05-13T16:38:00Z">
                      <w:rPr>
                        <w:rFonts w:ascii="Cambria Math" w:hAnsi="Cambria Math"/>
                      </w:rPr>
                    </w:ins>
                  </m:ctrlPr>
                </m:e>
                <m:sub>
                  <w:ins w:id="2972" w:author="峰 高" w:date="2024-05-13T16:38:00Z">
                    <m:r>
                      <m:rPr/>
                      <w:rPr>
                        <w:rFonts w:ascii="Cambria Math" w:hAnsi="Cambria Math"/>
                      </w:rPr>
                      <m:t>1</m:t>
                    </m:r>
                  </w:ins>
                  <m:ctrlPr>
                    <w:ins w:id="2973" w:author="峰 高" w:date="2024-05-13T16:38:00Z">
                      <w:rPr>
                        <w:rFonts w:ascii="Cambria Math" w:hAnsi="Cambria Math"/>
                      </w:rPr>
                    </w:ins>
                  </m:ctrlPr>
                </m:sub>
              </m:sSub>
              <m:sSub>
                <m:sSubPr>
                  <m:ctrlPr>
                    <w:ins w:id="2974" w:author="峰 高" w:date="2024-05-13T16:38:00Z">
                      <w:rPr>
                        <w:rFonts w:ascii="Cambria Math" w:hAnsi="Cambria Math"/>
                      </w:rPr>
                    </w:ins>
                  </m:ctrlPr>
                </m:sSubPr>
                <m:e>
                  <w:ins w:id="2975" w:author="峰 高" w:date="2024-05-13T16:38:00Z">
                    <m:r>
                      <m:rPr/>
                      <w:rPr>
                        <w:rFonts w:ascii="Cambria Math" w:hAnsi="Cambria Math"/>
                      </w:rPr>
                      <m:t>ε</m:t>
                    </m:r>
                  </w:ins>
                  <m:ctrlPr>
                    <w:ins w:id="2976" w:author="峰 高" w:date="2024-05-13T16:38:00Z">
                      <w:rPr>
                        <w:rFonts w:ascii="Cambria Math" w:hAnsi="Cambria Math"/>
                      </w:rPr>
                    </w:ins>
                  </m:ctrlPr>
                </m:e>
                <m:sub>
                  <w:ins w:id="2977" w:author="峰 高" w:date="2024-05-13T16:38:00Z">
                    <m:r>
                      <m:rPr/>
                      <w:rPr>
                        <w:rFonts w:ascii="Cambria Math" w:hAnsi="Cambria Math"/>
                      </w:rPr>
                      <m:t>1</m:t>
                    </m:r>
                  </w:ins>
                  <m:ctrlPr>
                    <w:ins w:id="2978" w:author="峰 高" w:date="2024-05-13T16:38:00Z">
                      <w:rPr>
                        <w:rFonts w:ascii="Cambria Math" w:hAnsi="Cambria Math"/>
                      </w:rPr>
                    </w:ins>
                  </m:ctrlPr>
                </m:sub>
              </m:sSub>
              <w:ins w:id="2979" w:author="峰 高" w:date="2024-05-13T16:38:00Z">
                <m:r>
                  <m:rPr>
                    <m:sty m:val="p"/>
                  </m:rPr>
                  <w:rPr>
                    <w:rFonts w:ascii="Cambria Math" w:hAnsi="Cambria Math"/>
                  </w:rPr>
                  <m:t>Δ</m:t>
                </m:r>
              </w:ins>
              <m:sSub>
                <m:sSubPr>
                  <m:ctrlPr>
                    <w:ins w:id="2980" w:author="峰 高" w:date="2024-05-13T16:38:00Z">
                      <w:rPr>
                        <w:rFonts w:ascii="Cambria Math" w:hAnsi="Cambria Math"/>
                      </w:rPr>
                    </w:ins>
                  </m:ctrlPr>
                </m:sSubPr>
                <m:e>
                  <w:ins w:id="2981" w:author="峰 高" w:date="2024-05-13T16:38:00Z">
                    <m:r>
                      <m:rPr/>
                      <w:rPr>
                        <w:rFonts w:ascii="Cambria Math" w:hAnsi="Cambria Math"/>
                      </w:rPr>
                      <m:t>L</m:t>
                    </m:r>
                  </w:ins>
                  <m:ctrlPr>
                    <w:ins w:id="2982" w:author="峰 高" w:date="2024-05-13T16:38:00Z">
                      <w:rPr>
                        <w:rFonts w:ascii="Cambria Math" w:hAnsi="Cambria Math"/>
                      </w:rPr>
                    </w:ins>
                  </m:ctrlPr>
                </m:e>
                <m:sub>
                  <w:ins w:id="2983" w:author="峰 高" w:date="2024-05-13T16:38:00Z">
                    <m:r>
                      <m:rPr/>
                      <w:rPr>
                        <w:rFonts w:ascii="Cambria Math" w:hAnsi="Cambria Math"/>
                      </w:rPr>
                      <m:t>1</m:t>
                    </m:r>
                  </w:ins>
                  <m:ctrlPr>
                    <w:ins w:id="2984" w:author="峰 高" w:date="2024-05-13T16:38:00Z">
                      <w:rPr>
                        <w:rFonts w:ascii="Cambria Math" w:hAnsi="Cambria Math"/>
                      </w:rPr>
                    </w:ins>
                  </m:ctrlPr>
                </m:sub>
              </m:sSub>
              <m:r>
                <m:rPr/>
                <w:rPr>
                  <w:rFonts w:ascii="Cambria Math" w:hAnsi="Cambria Math"/>
                </w:rPr>
                <m:t>#</m:t>
              </m:r>
              <m:d>
                <m:dPr>
                  <m:ctrlPr>
                    <w:ins w:id="2985" w:author="峰 高" w:date="2024-05-13T16:38:00Z">
                      <w:rPr>
                        <w:rFonts w:ascii="Cambria Math" w:hAnsi="Cambria Math"/>
                        <w:iCs/>
                      </w:rPr>
                    </w:ins>
                  </m:ctrlPr>
                </m:dPr>
                <m:e>
                  <w:ins w:id="2986" w:author="峰 高" w:date="2024-05-13T16:38:00Z">
                    <m:r>
                      <m:rPr>
                        <m:sty m:val="p"/>
                      </m:rPr>
                      <w:rPr>
                        <w:rFonts w:ascii="Cambria Math" w:hAnsi="Cambria Math"/>
                      </w:rPr>
                      <m:t>4.6</m:t>
                    </m:r>
                  </w:ins>
                  <m:ctrlPr>
                    <w:ins w:id="2987" w:author="峰 高" w:date="2024-05-13T16:38:00Z">
                      <w:rPr>
                        <w:rFonts w:ascii="Cambria Math" w:hAnsi="Cambria Math"/>
                        <w:iCs/>
                      </w:rPr>
                    </w:ins>
                  </m:ctrlPr>
                </m:e>
              </m:d>
              <m:ctrlPr>
                <w:ins w:id="2988" w:author="峰 高" w:date="2024-05-13T16:38:00Z">
                  <w:rPr>
                    <w:rFonts w:ascii="Cambria Math" w:hAnsi="Cambria Math"/>
                    <w:i/>
                  </w:rPr>
                </w:ins>
              </m:ctrlPr>
            </m:e>
          </m:eqArr>
        </m:oMath>
      </m:oMathPara>
    </w:p>
    <w:p>
      <w:pPr>
        <w:rPr>
          <w:ins w:id="2989" w:author="峰 高" w:date="2024-05-13T16:31:00Z"/>
          <w:iCs/>
        </w:rPr>
      </w:pPr>
    </w:p>
    <w:p>
      <w:pPr>
        <w:rPr>
          <w:ins w:id="2990" w:author="峰 高" w:date="2024-05-13T16:31:00Z"/>
        </w:rPr>
      </w:pPr>
      <w:ins w:id="2991" w:author="峰 高" w:date="2024-05-13T16:31:00Z">
        <w:r>
          <w:rPr/>
          <w:tab/>
        </w:r>
      </w:ins>
      <w:ins w:id="2992" w:author="峰 高" w:date="2024-05-13T16:31:00Z">
        <w:r>
          <w:rPr>
            <w:rFonts w:hint="eastAsia"/>
          </w:rPr>
          <w:t>由公式(</w:t>
        </w:r>
      </w:ins>
      <w:ins w:id="2993" w:author="峰 高" w:date="2024-05-13T16:50:00Z">
        <w:r>
          <w:rPr>
            <w:rFonts w:hint="eastAsia"/>
          </w:rPr>
          <w:t>4</w:t>
        </w:r>
      </w:ins>
      <w:ins w:id="2994" w:author="峰 高" w:date="2024-05-13T16:31:00Z">
        <w:r>
          <w:rPr>
            <w:rFonts w:hint="eastAsia"/>
          </w:rPr>
          <w:t>.2)可得到：</w:t>
        </w:r>
      </w:ins>
    </w:p>
    <w:p>
      <w:pPr>
        <w:rPr>
          <w:ins w:id="2995" w:author="峰 高" w:date="2024-05-13T16:40:00Z"/>
          <w:rFonts w:ascii="Times New Roman" w:hAnsi="Times New Roman"/>
          <w:i w:val="0"/>
          <w:rPrChange w:id="2996" w:author="峰 高" w:date="2024-05-13T16:49:00Z">
            <w:rPr>
              <w:ins w:id="2997" w:author="峰 高" w:date="2024-05-13T16:40:00Z"/>
              <w:rFonts w:ascii="Cambria Math" w:hAnsi="Cambria Math"/>
              <w:i/>
            </w:rPr>
          </w:rPrChange>
        </w:rPr>
      </w:pPr>
      <m:oMathPara>
        <m:oMathParaPr>
          <m:jc m:val="center"/>
        </m:oMathParaPr>
        <m:oMath>
          <m:eqArr>
            <m:eqArrPr>
              <m:maxDist m:val="1"/>
              <m:ctrlPr>
                <w:ins w:id="2998" w:author="峰 高" w:date="2024-05-13T16:40:00Z">
                  <w:rPr>
                    <w:rFonts w:ascii="Cambria Math" w:hAnsi="Cambria Math"/>
                    <w:i/>
                  </w:rPr>
                </w:ins>
              </m:ctrlPr>
            </m:eqArrPr>
            <m:e>
              <m:eqArr>
                <m:eqArrPr>
                  <m:ctrlPr>
                    <w:ins w:id="2999" w:author="峰 高" w:date="2024-05-13T16:40:00Z">
                      <w:rPr>
                        <w:rFonts w:ascii="Cambria Math" w:hAnsi="Cambria Math"/>
                      </w:rPr>
                    </w:ins>
                  </m:ctrlPr>
                </m:eqArrPr>
                <m:e>
                  <m:sSub>
                    <m:sSubPr>
                      <m:ctrlPr>
                        <w:ins w:id="3000" w:author="峰 高" w:date="2024-05-13T16:40:00Z">
                          <w:rPr>
                            <w:rFonts w:ascii="Cambria Math" w:hAnsi="Cambria Math"/>
                          </w:rPr>
                        </w:ins>
                      </m:ctrlPr>
                    </m:sSubPr>
                    <m:e>
                      <w:ins w:id="3001" w:author="峰 高" w:date="2024-05-13T16:40:00Z">
                        <m:r>
                          <m:rPr/>
                          <w:rPr>
                            <w:rFonts w:ascii="Cambria Math" w:hAnsi="Cambria Math"/>
                          </w:rPr>
                          <m:t>L</m:t>
                        </m:r>
                      </w:ins>
                      <m:ctrlPr>
                        <w:ins w:id="3002" w:author="峰 高" w:date="2024-05-13T16:40:00Z">
                          <w:rPr>
                            <w:rFonts w:ascii="Cambria Math" w:hAnsi="Cambria Math"/>
                          </w:rPr>
                        </w:ins>
                      </m:ctrlPr>
                    </m:e>
                    <m:sub>
                      <w:ins w:id="3003" w:author="峰 高" w:date="2024-05-13T16:40:00Z">
                        <m:r>
                          <m:rPr/>
                          <w:rPr>
                            <w:rFonts w:ascii="Cambria Math" w:hAnsi="Cambria Math"/>
                          </w:rPr>
                          <m:t>1</m:t>
                        </m:r>
                      </w:ins>
                      <m:ctrlPr>
                        <w:ins w:id="3004" w:author="峰 高" w:date="2024-05-13T16:40:00Z">
                          <w:rPr>
                            <w:rFonts w:ascii="Cambria Math" w:hAnsi="Cambria Math"/>
                          </w:rPr>
                        </w:ins>
                      </m:ctrlPr>
                    </m:sub>
                  </m:sSub>
                  <w:ins w:id="3005" w:author="峰 高" w:date="2024-05-13T16:40:00Z">
                    <m:r>
                      <m:rPr/>
                      <w:rPr>
                        <w:rFonts w:ascii="Cambria Math" w:hAnsi="Cambria Math"/>
                      </w:rPr>
                      <m:t>=</m:t>
                    </m:r>
                  </w:ins>
                  <m:f>
                    <m:fPr>
                      <m:ctrlPr>
                        <w:ins w:id="3006" w:author="峰 高" w:date="2024-05-13T16:40:00Z">
                          <w:rPr>
                            <w:rFonts w:ascii="Cambria Math" w:hAnsi="Cambria Math"/>
                          </w:rPr>
                        </w:ins>
                      </m:ctrlPr>
                    </m:fPr>
                    <m:num>
                      <m:func>
                        <m:funcPr>
                          <m:ctrlPr>
                            <w:ins w:id="3007" w:author="峰 高" w:date="2024-05-13T16:40:00Z">
                              <w:rPr>
                                <w:rFonts w:ascii="Cambria Math" w:hAnsi="Cambria Math"/>
                              </w:rPr>
                            </w:ins>
                          </m:ctrlPr>
                        </m:funcPr>
                        <m:fName>
                          <w:ins w:id="3008" w:author="峰 高" w:date="2024-05-13T16:40:00Z">
                            <m:r>
                              <m:rPr>
                                <m:sty m:val="p"/>
                              </m:rPr>
                              <w:rPr>
                                <w:rFonts w:ascii="Cambria Math" w:hAnsi="Cambria Math"/>
                              </w:rPr>
                              <m:t>ln</m:t>
                            </m:r>
                          </w:ins>
                          <m:ctrlPr>
                            <w:ins w:id="3009" w:author="峰 高" w:date="2024-05-13T16:40:00Z">
                              <w:rPr>
                                <w:rFonts w:ascii="Cambria Math" w:hAnsi="Cambria Math"/>
                              </w:rPr>
                            </w:ins>
                          </m:ctrlPr>
                        </m:fName>
                        <m:e>
                          <m:f>
                            <m:fPr>
                              <m:ctrlPr>
                                <w:ins w:id="3010" w:author="峰 高" w:date="2024-05-13T16:40:00Z">
                                  <w:rPr>
                                    <w:rFonts w:ascii="Cambria Math" w:hAnsi="Cambria Math"/>
                                  </w:rPr>
                                </w:ins>
                              </m:ctrlPr>
                            </m:fPr>
                            <m:num>
                              <w:ins w:id="3011" w:author="峰 高" w:date="2024-05-13T16:40:00Z">
                                <m:r>
                                  <m:rPr/>
                                  <w:rPr>
                                    <w:rFonts w:ascii="Cambria Math" w:hAnsi="Cambria Math"/>
                                  </w:rPr>
                                  <m:t>I</m:t>
                                </m:r>
                              </w:ins>
                              <m:ctrlPr>
                                <w:ins w:id="3012" w:author="峰 高" w:date="2024-05-13T16:40:00Z">
                                  <w:rPr>
                                    <w:rFonts w:ascii="Cambria Math" w:hAnsi="Cambria Math"/>
                                  </w:rPr>
                                </w:ins>
                              </m:ctrlPr>
                            </m:num>
                            <m:den>
                              <w:ins w:id="3013" w:author="峰 高" w:date="2024-05-13T16:40:00Z">
                                <m:r>
                                  <m:rPr/>
                                  <w:rPr>
                                    <w:rFonts w:ascii="Cambria Math" w:hAnsi="Cambria Math"/>
                                  </w:rPr>
                                  <m:t>γ</m:t>
                                </m:r>
                              </w:ins>
                              <m:sSub>
                                <m:sSubPr>
                                  <m:ctrlPr>
                                    <w:ins w:id="3014" w:author="峰 高" w:date="2024-05-13T16:40:00Z">
                                      <w:rPr>
                                        <w:rFonts w:ascii="Cambria Math" w:hAnsi="Cambria Math"/>
                                      </w:rPr>
                                    </w:ins>
                                  </m:ctrlPr>
                                </m:sSubPr>
                                <m:e>
                                  <w:ins w:id="3015" w:author="峰 高" w:date="2024-05-13T16:40:00Z">
                                    <m:r>
                                      <m:rPr/>
                                      <w:rPr>
                                        <w:rFonts w:ascii="Cambria Math" w:hAnsi="Cambria Math"/>
                                      </w:rPr>
                                      <m:t>I</m:t>
                                    </m:r>
                                  </w:ins>
                                  <m:ctrlPr>
                                    <w:ins w:id="3016" w:author="峰 高" w:date="2024-05-13T16:40:00Z">
                                      <w:rPr>
                                        <w:rFonts w:ascii="Cambria Math" w:hAnsi="Cambria Math"/>
                                      </w:rPr>
                                    </w:ins>
                                  </m:ctrlPr>
                                </m:e>
                                <m:sub>
                                  <w:ins w:id="3017" w:author="峰 高" w:date="2024-05-13T16:40:00Z">
                                    <m:r>
                                      <m:rPr/>
                                      <w:rPr>
                                        <w:rFonts w:ascii="Cambria Math" w:hAnsi="Cambria Math"/>
                                      </w:rPr>
                                      <m:t>0</m:t>
                                    </m:r>
                                  </w:ins>
                                  <m:ctrlPr>
                                    <w:ins w:id="3018" w:author="峰 高" w:date="2024-05-13T16:40:00Z">
                                      <w:rPr>
                                        <w:rFonts w:ascii="Cambria Math" w:hAnsi="Cambria Math"/>
                                      </w:rPr>
                                    </w:ins>
                                  </m:ctrlPr>
                                </m:sub>
                              </m:sSub>
                              <m:ctrlPr>
                                <w:ins w:id="3019" w:author="峰 高" w:date="2024-05-13T16:40:00Z">
                                  <w:rPr>
                                    <w:rFonts w:ascii="Cambria Math" w:hAnsi="Cambria Math"/>
                                  </w:rPr>
                                </w:ins>
                              </m:ctrlPr>
                            </m:den>
                          </m:f>
                          <m:ctrlPr>
                            <w:ins w:id="3020" w:author="峰 高" w:date="2024-05-13T16:40:00Z">
                              <w:rPr>
                                <w:rFonts w:ascii="Cambria Math" w:hAnsi="Cambria Math"/>
                              </w:rPr>
                            </w:ins>
                          </m:ctrlPr>
                        </m:e>
                      </m:func>
                      <m:ctrlPr>
                        <w:ins w:id="3021" w:author="峰 高" w:date="2024-05-13T16:40:00Z">
                          <w:rPr>
                            <w:rFonts w:ascii="Cambria Math" w:hAnsi="Cambria Math"/>
                          </w:rPr>
                        </w:ins>
                      </m:ctrlPr>
                    </m:num>
                    <m:den>
                      <m:sSub>
                        <m:sSubPr>
                          <m:ctrlPr>
                            <w:ins w:id="3022" w:author="峰 高" w:date="2024-05-13T16:40:00Z">
                              <w:rPr>
                                <w:rFonts w:ascii="Cambria Math" w:hAnsi="Cambria Math"/>
                              </w:rPr>
                            </w:ins>
                          </m:ctrlPr>
                        </m:sSubPr>
                        <m:e>
                          <w:ins w:id="3023" w:author="峰 高" w:date="2024-05-13T16:40:00Z">
                            <m:r>
                              <m:rPr/>
                              <w:rPr>
                                <w:rFonts w:ascii="Cambria Math" w:hAnsi="Cambria Math"/>
                              </w:rPr>
                              <m:t>C</m:t>
                            </m:r>
                          </w:ins>
                          <m:ctrlPr>
                            <w:ins w:id="3024" w:author="峰 高" w:date="2024-05-13T16:40:00Z">
                              <w:rPr>
                                <w:rFonts w:ascii="Cambria Math" w:hAnsi="Cambria Math"/>
                              </w:rPr>
                            </w:ins>
                          </m:ctrlPr>
                        </m:e>
                        <m:sub>
                          <w:ins w:id="3025" w:author="峰 高" w:date="2024-05-13T16:40:00Z">
                            <m:r>
                              <m:rPr/>
                              <w:rPr>
                                <w:rFonts w:ascii="Cambria Math" w:hAnsi="Cambria Math"/>
                              </w:rPr>
                              <m:t>1</m:t>
                            </m:r>
                          </w:ins>
                          <m:ctrlPr>
                            <w:ins w:id="3026" w:author="峰 高" w:date="2024-05-13T16:40:00Z">
                              <w:rPr>
                                <w:rFonts w:ascii="Cambria Math" w:hAnsi="Cambria Math"/>
                              </w:rPr>
                            </w:ins>
                          </m:ctrlPr>
                        </m:sub>
                      </m:sSub>
                      <m:sSub>
                        <m:sSubPr>
                          <m:ctrlPr>
                            <w:ins w:id="3027" w:author="峰 高" w:date="2024-05-13T16:40:00Z">
                              <w:rPr>
                                <w:rFonts w:ascii="Cambria Math" w:hAnsi="Cambria Math"/>
                              </w:rPr>
                            </w:ins>
                          </m:ctrlPr>
                        </m:sSubPr>
                        <m:e>
                          <w:ins w:id="3028" w:author="峰 高" w:date="2024-05-13T16:40:00Z">
                            <m:r>
                              <m:rPr/>
                              <w:rPr>
                                <w:rFonts w:ascii="Cambria Math" w:hAnsi="Cambria Math"/>
                              </w:rPr>
                              <m:t>ε</m:t>
                            </m:r>
                          </w:ins>
                          <m:ctrlPr>
                            <w:ins w:id="3029" w:author="峰 高" w:date="2024-05-13T16:40:00Z">
                              <w:rPr>
                                <w:rFonts w:ascii="Cambria Math" w:hAnsi="Cambria Math"/>
                              </w:rPr>
                            </w:ins>
                          </m:ctrlPr>
                        </m:e>
                        <m:sub>
                          <w:ins w:id="3030" w:author="峰 高" w:date="2024-05-13T16:40:00Z">
                            <m:r>
                              <m:rPr/>
                              <w:rPr>
                                <w:rFonts w:ascii="Cambria Math" w:hAnsi="Cambria Math"/>
                              </w:rPr>
                              <m:t>1</m:t>
                            </m:r>
                          </w:ins>
                          <m:ctrlPr>
                            <w:ins w:id="3031" w:author="峰 高" w:date="2024-05-13T16:40:00Z">
                              <w:rPr>
                                <w:rFonts w:ascii="Cambria Math" w:hAnsi="Cambria Math"/>
                              </w:rPr>
                            </w:ins>
                          </m:ctrlPr>
                        </m:sub>
                      </m:sSub>
                      <m:ctrlPr>
                        <w:ins w:id="3032" w:author="峰 高" w:date="2024-05-13T16:40:00Z">
                          <w:rPr>
                            <w:rFonts w:ascii="Cambria Math" w:hAnsi="Cambria Math"/>
                          </w:rPr>
                        </w:ins>
                      </m:ctrlPr>
                    </m:den>
                  </m:f>
                  <m:ctrlPr>
                    <w:ins w:id="3033" w:author="峰 高" w:date="2024-05-13T16:40:00Z">
                      <w:rPr>
                        <w:rFonts w:ascii="Cambria Math" w:hAnsi="Cambria Math"/>
                      </w:rPr>
                    </w:ins>
                  </m:ctrlPr>
                </m:e>
              </m:eqArr>
              <m:r>
                <m:rPr/>
                <w:rPr>
                  <w:rFonts w:ascii="Cambria Math" w:hAnsi="Cambria Math"/>
                </w:rPr>
                <m:t>#</m:t>
              </m:r>
              <m:d>
                <m:dPr>
                  <m:ctrlPr>
                    <w:ins w:id="3034" w:author="峰 高" w:date="2024-05-13T16:40:00Z">
                      <w:rPr>
                        <w:rFonts w:ascii="Cambria Math" w:hAnsi="Cambria Math"/>
                        <w:i/>
                      </w:rPr>
                    </w:ins>
                  </m:ctrlPr>
                </m:dPr>
                <m:e>
                  <w:ins w:id="3035" w:author="峰 高" w:date="2024-05-13T16:40:00Z">
                    <m:r>
                      <m:rPr/>
                      <w:rPr>
                        <w:rFonts w:ascii="Cambria Math" w:hAnsi="Cambria Math"/>
                      </w:rPr>
                      <m:t>4.7</m:t>
                    </m:r>
                  </w:ins>
                  <m:ctrlPr>
                    <w:ins w:id="3036" w:author="峰 高" w:date="2024-05-13T16:40:00Z">
                      <w:rPr>
                        <w:rFonts w:ascii="Cambria Math" w:hAnsi="Cambria Math"/>
                        <w:i/>
                      </w:rPr>
                    </w:ins>
                  </m:ctrlPr>
                </m:e>
              </m:d>
              <m:ctrlPr>
                <w:ins w:id="3037" w:author="峰 高" w:date="2024-05-13T16:40:00Z">
                  <w:rPr>
                    <w:rFonts w:ascii="Cambria Math" w:hAnsi="Cambria Math"/>
                    <w:i/>
                  </w:rPr>
                </w:ins>
              </m:ctrlPr>
            </m:e>
          </m:eqArr>
        </m:oMath>
      </m:oMathPara>
    </w:p>
    <w:p>
      <w:pPr>
        <w:rPr>
          <w:ins w:id="3038" w:author="峰 高" w:date="2024-05-13T16:31:00Z"/>
        </w:rPr>
      </w:pPr>
    </w:p>
    <w:p>
      <w:pPr>
        <w:rPr>
          <w:ins w:id="3039" w:author="峰 高" w:date="2024-05-13T16:32:00Z"/>
        </w:rPr>
      </w:pPr>
      <w:ins w:id="3040" w:author="峰 高" w:date="2024-05-13T16:31:00Z">
        <w:r>
          <w:rPr/>
          <w:tab/>
        </w:r>
      </w:ins>
      <w:ins w:id="3041" w:author="峰 高" w:date="2024-05-13T16:31:00Z">
        <w:r>
          <w:rPr>
            <w:rFonts w:hint="eastAsia"/>
          </w:rPr>
          <w:t>将公式(</w:t>
        </w:r>
      </w:ins>
      <w:ins w:id="3042" w:author="峰 高" w:date="2024-05-13T16:50:00Z">
        <w:r>
          <w:rPr>
            <w:rFonts w:hint="eastAsia"/>
          </w:rPr>
          <w:t>4</w:t>
        </w:r>
      </w:ins>
      <w:ins w:id="3043" w:author="峰 高" w:date="2024-05-13T16:31:00Z">
        <w:r>
          <w:rPr>
            <w:rFonts w:hint="eastAsia"/>
          </w:rPr>
          <w:t>.6)和公式(</w:t>
        </w:r>
      </w:ins>
      <w:ins w:id="3044" w:author="峰 高" w:date="2024-05-13T16:50:00Z">
        <w:r>
          <w:rPr>
            <w:rFonts w:hint="eastAsia"/>
          </w:rPr>
          <w:t>4</w:t>
        </w:r>
      </w:ins>
      <w:ins w:id="3045" w:author="峰 高" w:date="2024-05-13T16:31:00Z">
        <w:r>
          <w:rPr>
            <w:rFonts w:hint="eastAsia"/>
          </w:rPr>
          <w:t>.7)相乘可得到：</w:t>
        </w:r>
      </w:ins>
    </w:p>
    <w:p>
      <w:pPr>
        <w:rPr>
          <w:ins w:id="3046" w:author="峰 高" w:date="2024-05-13T16:41:00Z"/>
          <w:rFonts w:ascii="Times New Roman" w:hAnsi="Times New Roman"/>
          <w:i w:val="0"/>
          <w:rPrChange w:id="3047" w:author="峰 高" w:date="2024-05-13T16:41:00Z">
            <w:rPr>
              <w:ins w:id="3048" w:author="峰 高" w:date="2024-05-13T16:41:00Z"/>
              <w:rFonts w:ascii="Cambria Math" w:hAnsi="Cambria Math"/>
              <w:i/>
            </w:rPr>
          </w:rPrChange>
        </w:rPr>
      </w:pPr>
      <m:oMathPara>
        <m:oMath>
          <m:eqArr>
            <m:eqArrPr>
              <m:maxDist m:val="1"/>
              <m:ctrlPr>
                <w:ins w:id="3049" w:author="峰 高" w:date="2024-05-13T16:41:00Z">
                  <w:rPr>
                    <w:rFonts w:ascii="Cambria Math" w:hAnsi="Cambria Math"/>
                    <w:i/>
                  </w:rPr>
                </w:ins>
              </m:ctrlPr>
            </m:eqArrPr>
            <m:e>
              <m:f>
                <m:fPr>
                  <m:ctrlPr>
                    <w:ins w:id="3050" w:author="峰 高" w:date="2024-05-13T16:41:00Z">
                      <w:rPr>
                        <w:rFonts w:ascii="Cambria Math" w:hAnsi="Cambria Math"/>
                      </w:rPr>
                    </w:ins>
                  </m:ctrlPr>
                </m:fPr>
                <m:num>
                  <w:ins w:id="3051" w:author="峰 高" w:date="2024-05-13T16:41:00Z">
                    <m:r>
                      <m:rPr>
                        <m:sty m:val="p"/>
                      </m:rPr>
                      <w:rPr>
                        <w:rFonts w:ascii="Cambria Math" w:hAnsi="Cambria Math"/>
                      </w:rPr>
                      <m:t>Δ</m:t>
                    </m:r>
                  </w:ins>
                  <m:sSub>
                    <m:sSubPr>
                      <m:ctrlPr>
                        <w:ins w:id="3052" w:author="峰 高" w:date="2024-05-13T16:41:00Z">
                          <w:rPr>
                            <w:rFonts w:ascii="Cambria Math" w:hAnsi="Cambria Math"/>
                          </w:rPr>
                        </w:ins>
                      </m:ctrlPr>
                    </m:sSubPr>
                    <m:e>
                      <w:ins w:id="3053" w:author="峰 高" w:date="2024-05-13T16:41:00Z">
                        <m:r>
                          <m:rPr/>
                          <w:rPr>
                            <w:rFonts w:ascii="Cambria Math" w:hAnsi="Cambria Math"/>
                          </w:rPr>
                          <m:t>L</m:t>
                        </m:r>
                      </w:ins>
                      <m:ctrlPr>
                        <w:ins w:id="3054" w:author="峰 高" w:date="2024-05-13T16:41:00Z">
                          <w:rPr>
                            <w:rFonts w:ascii="Cambria Math" w:hAnsi="Cambria Math"/>
                          </w:rPr>
                        </w:ins>
                      </m:ctrlPr>
                    </m:e>
                    <m:sub>
                      <w:ins w:id="3055" w:author="峰 高" w:date="2024-05-13T16:41:00Z">
                        <m:r>
                          <m:rPr/>
                          <w:rPr>
                            <w:rFonts w:ascii="Cambria Math" w:hAnsi="Cambria Math"/>
                          </w:rPr>
                          <m:t>1</m:t>
                        </m:r>
                      </w:ins>
                      <m:ctrlPr>
                        <w:ins w:id="3056" w:author="峰 高" w:date="2024-05-13T16:41:00Z">
                          <w:rPr>
                            <w:rFonts w:ascii="Cambria Math" w:hAnsi="Cambria Math"/>
                          </w:rPr>
                        </w:ins>
                      </m:ctrlPr>
                    </m:sub>
                  </m:sSub>
                  <m:ctrlPr>
                    <w:ins w:id="3057" w:author="峰 高" w:date="2024-05-13T16:41:00Z">
                      <w:rPr>
                        <w:rFonts w:ascii="Cambria Math" w:hAnsi="Cambria Math"/>
                      </w:rPr>
                    </w:ins>
                  </m:ctrlPr>
                </m:num>
                <m:den>
                  <m:sSub>
                    <m:sSubPr>
                      <m:ctrlPr>
                        <w:ins w:id="3058" w:author="峰 高" w:date="2024-05-13T16:41:00Z">
                          <w:rPr>
                            <w:rFonts w:ascii="Cambria Math" w:hAnsi="Cambria Math"/>
                          </w:rPr>
                        </w:ins>
                      </m:ctrlPr>
                    </m:sSubPr>
                    <m:e>
                      <w:ins w:id="3059" w:author="峰 高" w:date="2024-05-13T16:41:00Z">
                        <m:r>
                          <m:rPr/>
                          <w:rPr>
                            <w:rFonts w:ascii="Cambria Math" w:hAnsi="Cambria Math"/>
                          </w:rPr>
                          <m:t>L</m:t>
                        </m:r>
                      </w:ins>
                      <m:ctrlPr>
                        <w:ins w:id="3060" w:author="峰 高" w:date="2024-05-13T16:41:00Z">
                          <w:rPr>
                            <w:rFonts w:ascii="Cambria Math" w:hAnsi="Cambria Math"/>
                          </w:rPr>
                        </w:ins>
                      </m:ctrlPr>
                    </m:e>
                    <m:sub>
                      <w:ins w:id="3061" w:author="峰 高" w:date="2024-05-13T16:41:00Z">
                        <m:r>
                          <m:rPr/>
                          <w:rPr>
                            <w:rFonts w:ascii="Cambria Math" w:hAnsi="Cambria Math"/>
                          </w:rPr>
                          <m:t>1</m:t>
                        </m:r>
                      </w:ins>
                      <m:ctrlPr>
                        <w:ins w:id="3062" w:author="峰 高" w:date="2024-05-13T16:41:00Z">
                          <w:rPr>
                            <w:rFonts w:ascii="Cambria Math" w:hAnsi="Cambria Math"/>
                          </w:rPr>
                        </w:ins>
                      </m:ctrlPr>
                    </m:sub>
                  </m:sSub>
                  <m:ctrlPr>
                    <w:ins w:id="3063" w:author="峰 高" w:date="2024-05-13T16:41:00Z">
                      <w:rPr>
                        <w:rFonts w:ascii="Cambria Math" w:hAnsi="Cambria Math"/>
                      </w:rPr>
                    </w:ins>
                  </m:ctrlPr>
                </m:den>
              </m:f>
              <w:ins w:id="3064" w:author="峰 高" w:date="2024-05-13T16:41:00Z">
                <m:r>
                  <m:rPr/>
                  <w:rPr>
                    <w:rFonts w:ascii="Cambria Math" w:hAnsi="Cambria Math"/>
                  </w:rPr>
                  <m:t>=</m:t>
                </m:r>
              </w:ins>
              <m:d>
                <m:dPr>
                  <m:ctrlPr>
                    <w:ins w:id="3065" w:author="峰 高" w:date="2024-05-13T16:41:00Z">
                      <w:rPr>
                        <w:rFonts w:ascii="Cambria Math" w:hAnsi="Cambria Math"/>
                        <w:i/>
                      </w:rPr>
                    </w:ins>
                  </m:ctrlPr>
                </m:dPr>
                <m:e>
                  <m:f>
                    <m:fPr>
                      <m:ctrlPr>
                        <w:ins w:id="3066" w:author="峰 高" w:date="2024-05-13T16:41:00Z">
                          <w:rPr>
                            <w:rFonts w:ascii="Cambria Math" w:hAnsi="Cambria Math"/>
                          </w:rPr>
                        </w:ins>
                      </m:ctrlPr>
                    </m:fPr>
                    <m:num>
                      <w:ins w:id="3067" w:author="峰 高" w:date="2024-05-13T16:41:00Z">
                        <m:r>
                          <m:rPr/>
                          <w:rPr>
                            <w:rFonts w:ascii="Cambria Math" w:hAnsi="Cambria Math"/>
                          </w:rPr>
                          <m:t>1</m:t>
                        </m:r>
                      </w:ins>
                      <m:ctrlPr>
                        <w:ins w:id="3068" w:author="峰 高" w:date="2024-05-13T16:41:00Z">
                          <w:rPr>
                            <w:rFonts w:ascii="Cambria Math" w:hAnsi="Cambria Math"/>
                          </w:rPr>
                        </w:ins>
                      </m:ctrlPr>
                    </m:num>
                    <m:den>
                      <m:func>
                        <m:funcPr>
                          <m:ctrlPr>
                            <w:ins w:id="3069" w:author="峰 高" w:date="2024-05-13T16:41:00Z">
                              <w:rPr>
                                <w:rFonts w:ascii="Cambria Math" w:hAnsi="Cambria Math"/>
                              </w:rPr>
                            </w:ins>
                          </m:ctrlPr>
                        </m:funcPr>
                        <m:fName>
                          <w:ins w:id="3070" w:author="峰 高" w:date="2024-05-13T16:41:00Z">
                            <m:r>
                              <m:rPr>
                                <m:sty m:val="p"/>
                              </m:rPr>
                              <w:rPr>
                                <w:rFonts w:ascii="Cambria Math" w:hAnsi="Cambria Math"/>
                              </w:rPr>
                              <m:t>ln</m:t>
                            </m:r>
                          </w:ins>
                          <m:ctrlPr>
                            <w:ins w:id="3071" w:author="峰 高" w:date="2024-05-13T16:41:00Z">
                              <w:rPr>
                                <w:rFonts w:ascii="Cambria Math" w:hAnsi="Cambria Math"/>
                              </w:rPr>
                            </w:ins>
                          </m:ctrlPr>
                        </m:fName>
                        <m:e>
                          <m:f>
                            <m:fPr>
                              <m:ctrlPr>
                                <w:ins w:id="3072" w:author="峰 高" w:date="2024-05-13T16:41:00Z">
                                  <w:rPr>
                                    <w:rFonts w:ascii="Cambria Math" w:hAnsi="Cambria Math"/>
                                  </w:rPr>
                                </w:ins>
                              </m:ctrlPr>
                            </m:fPr>
                            <m:num>
                              <w:ins w:id="3073" w:author="峰 高" w:date="2024-05-13T16:41:00Z">
                                <m:r>
                                  <m:rPr/>
                                  <w:rPr>
                                    <w:rFonts w:ascii="Cambria Math" w:hAnsi="Cambria Math"/>
                                  </w:rPr>
                                  <m:t>I</m:t>
                                </m:r>
                              </w:ins>
                              <m:ctrlPr>
                                <w:ins w:id="3074" w:author="峰 高" w:date="2024-05-13T16:41:00Z">
                                  <w:rPr>
                                    <w:rFonts w:ascii="Cambria Math" w:hAnsi="Cambria Math"/>
                                  </w:rPr>
                                </w:ins>
                              </m:ctrlPr>
                            </m:num>
                            <m:den>
                              <w:ins w:id="3075" w:author="峰 高" w:date="2024-05-13T16:41:00Z">
                                <m:r>
                                  <m:rPr/>
                                  <w:rPr>
                                    <w:rFonts w:ascii="Cambria Math" w:hAnsi="Cambria Math"/>
                                  </w:rPr>
                                  <m:t>γ</m:t>
                                </m:r>
                              </w:ins>
                              <m:sSub>
                                <m:sSubPr>
                                  <m:ctrlPr>
                                    <w:ins w:id="3076" w:author="峰 高" w:date="2024-05-13T16:41:00Z">
                                      <w:rPr>
                                        <w:rFonts w:ascii="Cambria Math" w:hAnsi="Cambria Math"/>
                                      </w:rPr>
                                    </w:ins>
                                  </m:ctrlPr>
                                </m:sSubPr>
                                <m:e>
                                  <w:ins w:id="3077" w:author="峰 高" w:date="2024-05-13T16:41:00Z">
                                    <m:r>
                                      <m:rPr/>
                                      <w:rPr>
                                        <w:rFonts w:ascii="Cambria Math" w:hAnsi="Cambria Math"/>
                                      </w:rPr>
                                      <m:t>I</m:t>
                                    </m:r>
                                  </w:ins>
                                  <m:ctrlPr>
                                    <w:ins w:id="3078" w:author="峰 高" w:date="2024-05-13T16:41:00Z">
                                      <w:rPr>
                                        <w:rFonts w:ascii="Cambria Math" w:hAnsi="Cambria Math"/>
                                      </w:rPr>
                                    </w:ins>
                                  </m:ctrlPr>
                                </m:e>
                                <m:sub>
                                  <w:ins w:id="3079" w:author="峰 高" w:date="2024-05-13T16:41:00Z">
                                    <m:r>
                                      <m:rPr/>
                                      <w:rPr>
                                        <w:rFonts w:ascii="Cambria Math" w:hAnsi="Cambria Math"/>
                                      </w:rPr>
                                      <m:t>0</m:t>
                                    </m:r>
                                  </w:ins>
                                  <m:ctrlPr>
                                    <w:ins w:id="3080" w:author="峰 高" w:date="2024-05-13T16:41:00Z">
                                      <w:rPr>
                                        <w:rFonts w:ascii="Cambria Math" w:hAnsi="Cambria Math"/>
                                      </w:rPr>
                                    </w:ins>
                                  </m:ctrlPr>
                                </m:sub>
                              </m:sSub>
                              <m:ctrlPr>
                                <w:ins w:id="3081" w:author="峰 高" w:date="2024-05-13T16:41:00Z">
                                  <w:rPr>
                                    <w:rFonts w:ascii="Cambria Math" w:hAnsi="Cambria Math"/>
                                  </w:rPr>
                                </w:ins>
                              </m:ctrlPr>
                            </m:den>
                          </m:f>
                          <m:ctrlPr>
                            <w:ins w:id="3082" w:author="峰 高" w:date="2024-05-13T16:41:00Z">
                              <w:rPr>
                                <w:rFonts w:ascii="Cambria Math" w:hAnsi="Cambria Math"/>
                              </w:rPr>
                            </w:ins>
                          </m:ctrlPr>
                        </m:e>
                      </m:func>
                      <m:ctrlPr>
                        <w:ins w:id="3083" w:author="峰 高" w:date="2024-05-13T16:41:00Z">
                          <w:rPr>
                            <w:rFonts w:ascii="Cambria Math" w:hAnsi="Cambria Math"/>
                          </w:rPr>
                        </w:ins>
                      </m:ctrlPr>
                    </m:den>
                  </m:f>
                  <m:ctrlPr>
                    <w:ins w:id="3084" w:author="峰 高" w:date="2024-05-13T16:41:00Z">
                      <w:rPr>
                        <w:rFonts w:ascii="Cambria Math" w:hAnsi="Cambria Math"/>
                        <w:i/>
                      </w:rPr>
                    </w:ins>
                  </m:ctrlPr>
                </m:e>
              </m:d>
              <m:f>
                <m:fPr>
                  <m:ctrlPr>
                    <w:ins w:id="3085" w:author="峰 高" w:date="2024-05-13T16:41:00Z">
                      <w:rPr>
                        <w:rFonts w:ascii="Cambria Math" w:hAnsi="Cambria Math"/>
                      </w:rPr>
                    </w:ins>
                  </m:ctrlPr>
                </m:fPr>
                <m:num>
                  <w:ins w:id="3086" w:author="峰 高" w:date="2024-05-13T16:41:00Z">
                    <m:r>
                      <m:rPr>
                        <m:sty m:val="p"/>
                      </m:rPr>
                      <w:rPr>
                        <w:rFonts w:ascii="Cambria Math" w:hAnsi="Cambria Math"/>
                      </w:rPr>
                      <m:t>Δ</m:t>
                    </m:r>
                  </w:ins>
                  <w:ins w:id="3087" w:author="峰 高" w:date="2024-05-13T16:41:00Z">
                    <m:r>
                      <m:rPr/>
                      <w:rPr>
                        <w:rFonts w:ascii="Cambria Math" w:hAnsi="Cambria Math"/>
                      </w:rPr>
                      <m:t>I</m:t>
                    </m:r>
                  </w:ins>
                  <m:ctrlPr>
                    <w:ins w:id="3088" w:author="峰 高" w:date="2024-05-13T16:41:00Z">
                      <w:rPr>
                        <w:rFonts w:ascii="Cambria Math" w:hAnsi="Cambria Math"/>
                      </w:rPr>
                    </w:ins>
                  </m:ctrlPr>
                </m:num>
                <m:den>
                  <w:ins w:id="3089" w:author="峰 高" w:date="2024-05-13T16:41:00Z">
                    <m:r>
                      <m:rPr/>
                      <w:rPr>
                        <w:rFonts w:ascii="Cambria Math" w:hAnsi="Cambria Math"/>
                      </w:rPr>
                      <m:t>I</m:t>
                    </m:r>
                  </w:ins>
                  <m:ctrlPr>
                    <w:ins w:id="3090" w:author="峰 高" w:date="2024-05-13T16:41:00Z">
                      <w:rPr>
                        <w:rFonts w:ascii="Cambria Math" w:hAnsi="Cambria Math"/>
                      </w:rPr>
                    </w:ins>
                  </m:ctrlPr>
                </m:den>
              </m:f>
              <m:r>
                <m:rPr/>
                <w:rPr>
                  <w:rFonts w:ascii="Cambria Math" w:hAnsi="Cambria Math"/>
                </w:rPr>
                <m:t>#</m:t>
              </m:r>
              <m:d>
                <m:dPr>
                  <m:ctrlPr>
                    <w:ins w:id="3091" w:author="峰 高" w:date="2024-05-13T16:41:00Z">
                      <w:rPr>
                        <w:rFonts w:ascii="Cambria Math" w:hAnsi="Cambria Math"/>
                        <w:i/>
                      </w:rPr>
                    </w:ins>
                  </m:ctrlPr>
                </m:dPr>
                <m:e>
                  <w:ins w:id="3092" w:author="峰 高" w:date="2024-05-13T16:41:00Z">
                    <m:r>
                      <m:rPr/>
                      <w:rPr>
                        <w:rFonts w:ascii="Cambria Math" w:hAnsi="Cambria Math"/>
                      </w:rPr>
                      <m:t>4.8</m:t>
                    </m:r>
                  </w:ins>
                  <m:ctrlPr>
                    <w:ins w:id="3093" w:author="峰 高" w:date="2024-05-13T16:41:00Z">
                      <w:rPr>
                        <w:rFonts w:ascii="Cambria Math" w:hAnsi="Cambria Math"/>
                        <w:i/>
                      </w:rPr>
                    </w:ins>
                  </m:ctrlPr>
                </m:e>
              </m:d>
              <m:ctrlPr>
                <w:ins w:id="3094" w:author="峰 高" w:date="2024-05-13T16:41:00Z">
                  <w:rPr>
                    <w:rFonts w:ascii="Cambria Math" w:hAnsi="Cambria Math"/>
                    <w:i/>
                  </w:rPr>
                </w:ins>
              </m:ctrlPr>
            </m:e>
          </m:eqArr>
        </m:oMath>
      </m:oMathPara>
    </w:p>
    <w:p>
      <w:pPr>
        <w:rPr>
          <w:ins w:id="3095" w:author="峰 高" w:date="2024-05-13T16:32:00Z"/>
        </w:rPr>
      </w:pPr>
    </w:p>
    <w:p>
      <w:pPr>
        <w:rPr>
          <w:ins w:id="3096" w:author="峰 高" w:date="2024-05-13T16:08:00Z"/>
        </w:rPr>
      </w:pPr>
      <w:ins w:id="3097" w:author="峰 高" w:date="2024-05-13T16:32:00Z">
        <w:r>
          <w:rPr/>
          <w:tab/>
        </w:r>
      </w:ins>
      <w:ins w:id="3098" w:author="峰 高" w:date="2024-05-13T16:32:00Z">
        <w:r>
          <w:rPr>
            <w:rFonts w:hint="eastAsia"/>
          </w:rPr>
          <w:t>公式描述了</w:t>
        </w:r>
      </w:ins>
      <m:oMath>
        <m:f>
          <m:fPr>
            <m:ctrlPr>
              <w:ins w:id="3099" w:author="峰 高" w:date="2024-05-13T16:41:00Z">
                <w:rPr>
                  <w:rFonts w:ascii="Cambria Math" w:hAnsi="Cambria Math"/>
                </w:rPr>
              </w:ins>
            </m:ctrlPr>
          </m:fPr>
          <m:num>
            <w:ins w:id="3100" w:author="峰 高" w:date="2024-05-13T16:41:00Z">
              <m:r>
                <m:rPr>
                  <m:sty m:val="p"/>
                </m:rPr>
                <w:rPr>
                  <w:rFonts w:ascii="Cambria Math" w:hAnsi="Cambria Math"/>
                </w:rPr>
                <m:t>Δ</m:t>
              </m:r>
            </w:ins>
            <m:sSub>
              <m:sSubPr>
                <m:ctrlPr>
                  <w:ins w:id="3101" w:author="峰 高" w:date="2024-05-13T16:41:00Z">
                    <w:rPr>
                      <w:rFonts w:ascii="Cambria Math" w:hAnsi="Cambria Math"/>
                    </w:rPr>
                  </w:ins>
                </m:ctrlPr>
              </m:sSubPr>
              <m:e>
                <w:ins w:id="3102" w:author="峰 高" w:date="2024-05-13T16:41:00Z">
                  <m:r>
                    <m:rPr/>
                    <w:rPr>
                      <w:rFonts w:ascii="Cambria Math" w:hAnsi="Cambria Math"/>
                    </w:rPr>
                    <m:t>L</m:t>
                  </m:r>
                </w:ins>
                <m:ctrlPr>
                  <w:ins w:id="3103" w:author="峰 高" w:date="2024-05-13T16:41:00Z">
                    <w:rPr>
                      <w:rFonts w:ascii="Cambria Math" w:hAnsi="Cambria Math"/>
                    </w:rPr>
                  </w:ins>
                </m:ctrlPr>
              </m:e>
              <m:sub>
                <w:ins w:id="3104" w:author="峰 高" w:date="2024-05-13T16:41:00Z">
                  <m:r>
                    <m:rPr/>
                    <w:rPr>
                      <w:rFonts w:ascii="Cambria Math" w:hAnsi="Cambria Math"/>
                    </w:rPr>
                    <m:t>1</m:t>
                  </m:r>
                </w:ins>
                <m:ctrlPr>
                  <w:ins w:id="3105" w:author="峰 高" w:date="2024-05-13T16:41:00Z">
                    <w:rPr>
                      <w:rFonts w:ascii="Cambria Math" w:hAnsi="Cambria Math"/>
                    </w:rPr>
                  </w:ins>
                </m:ctrlPr>
              </m:sub>
            </m:sSub>
            <m:ctrlPr>
              <w:ins w:id="3106" w:author="峰 高" w:date="2024-05-13T16:41:00Z">
                <w:rPr>
                  <w:rFonts w:ascii="Cambria Math" w:hAnsi="Cambria Math"/>
                </w:rPr>
              </w:ins>
            </m:ctrlPr>
          </m:num>
          <m:den>
            <m:sSub>
              <m:sSubPr>
                <m:ctrlPr>
                  <w:ins w:id="3107" w:author="峰 高" w:date="2024-05-13T16:41:00Z">
                    <w:rPr>
                      <w:rFonts w:ascii="Cambria Math" w:hAnsi="Cambria Math"/>
                    </w:rPr>
                  </w:ins>
                </m:ctrlPr>
              </m:sSubPr>
              <m:e>
                <w:ins w:id="3108" w:author="峰 高" w:date="2024-05-13T16:41:00Z">
                  <m:r>
                    <m:rPr/>
                    <w:rPr>
                      <w:rFonts w:ascii="Cambria Math" w:hAnsi="Cambria Math"/>
                    </w:rPr>
                    <m:t>L</m:t>
                  </m:r>
                </w:ins>
                <m:ctrlPr>
                  <w:ins w:id="3109" w:author="峰 高" w:date="2024-05-13T16:41:00Z">
                    <w:rPr>
                      <w:rFonts w:ascii="Cambria Math" w:hAnsi="Cambria Math"/>
                    </w:rPr>
                  </w:ins>
                </m:ctrlPr>
              </m:e>
              <m:sub>
                <w:ins w:id="3110" w:author="峰 高" w:date="2024-05-13T16:41:00Z">
                  <m:r>
                    <m:rPr/>
                    <w:rPr>
                      <w:rFonts w:ascii="Cambria Math" w:hAnsi="Cambria Math"/>
                    </w:rPr>
                    <m:t>1</m:t>
                  </m:r>
                </w:ins>
                <m:ctrlPr>
                  <w:ins w:id="3111" w:author="峰 高" w:date="2024-05-13T16:41:00Z">
                    <w:rPr>
                      <w:rFonts w:ascii="Cambria Math" w:hAnsi="Cambria Math"/>
                    </w:rPr>
                  </w:ins>
                </m:ctrlPr>
              </m:sub>
            </m:sSub>
            <m:ctrlPr>
              <w:ins w:id="3112" w:author="峰 高" w:date="2024-05-13T16:41:00Z">
                <w:rPr>
                  <w:rFonts w:ascii="Cambria Math" w:hAnsi="Cambria Math"/>
                </w:rPr>
              </w:ins>
            </m:ctrlPr>
          </m:den>
        </m:f>
      </m:oMath>
      <w:ins w:id="3113" w:author="峰 高" w:date="2024-05-13T16:32:00Z">
        <w:r>
          <w:rPr>
            <w:rFonts w:hint="eastAsia"/>
          </w:rPr>
          <w:t>与</w:t>
        </w:r>
      </w:ins>
      <m:oMath>
        <m:f>
          <m:fPr>
            <m:ctrlPr>
              <w:ins w:id="3114" w:author="峰 高" w:date="2024-05-13T16:45:00Z">
                <w:rPr>
                  <w:rFonts w:ascii="Cambria Math" w:hAnsi="Cambria Math"/>
                </w:rPr>
              </w:ins>
            </m:ctrlPr>
          </m:fPr>
          <m:num>
            <w:ins w:id="3115" w:author="峰 高" w:date="2024-05-13T16:45:00Z">
              <m:r>
                <m:rPr>
                  <m:sty m:val="p"/>
                </m:rPr>
                <w:rPr>
                  <w:rFonts w:ascii="Cambria Math" w:hAnsi="Cambria Math"/>
                </w:rPr>
                <m:t>Δ</m:t>
              </m:r>
            </w:ins>
            <w:ins w:id="3116" w:author="峰 高" w:date="2024-05-13T16:45:00Z">
              <m:r>
                <m:rPr/>
                <w:rPr>
                  <w:rFonts w:ascii="Cambria Math" w:hAnsi="Cambria Math"/>
                </w:rPr>
                <m:t>I</m:t>
              </m:r>
            </w:ins>
            <m:ctrlPr>
              <w:ins w:id="3117" w:author="峰 高" w:date="2024-05-13T16:45:00Z">
                <w:rPr>
                  <w:rFonts w:ascii="Cambria Math" w:hAnsi="Cambria Math"/>
                </w:rPr>
              </w:ins>
            </m:ctrlPr>
          </m:num>
          <m:den>
            <w:ins w:id="3118" w:author="峰 高" w:date="2024-05-13T16:45:00Z">
              <m:r>
                <m:rPr/>
                <w:rPr>
                  <w:rFonts w:ascii="Cambria Math" w:hAnsi="Cambria Math"/>
                </w:rPr>
                <m:t>I</m:t>
              </m:r>
            </w:ins>
            <m:ctrlPr>
              <w:ins w:id="3119" w:author="峰 高" w:date="2024-05-13T16:45:00Z">
                <w:rPr>
                  <w:rFonts w:ascii="Cambria Math" w:hAnsi="Cambria Math"/>
                </w:rPr>
              </w:ins>
            </m:ctrlPr>
          </m:den>
        </m:f>
      </m:oMath>
      <w:ins w:id="3120" w:author="峰 高" w:date="2024-05-13T16:32:00Z">
        <w:r>
          <w:rPr>
            <w:rFonts w:hint="eastAsia"/>
          </w:rPr>
          <w:t>是成正比的。由于血液容积的变化主要由</w:t>
        </w:r>
      </w:ins>
      <m:oMath>
        <m:f>
          <m:fPr>
            <m:ctrlPr>
              <w:ins w:id="3121" w:author="峰 高" w:date="2024-05-13T16:47:00Z">
                <w:rPr>
                  <w:rFonts w:ascii="Cambria Math" w:hAnsi="Cambria Math"/>
                </w:rPr>
              </w:ins>
            </m:ctrlPr>
          </m:fPr>
          <m:num>
            <w:ins w:id="3122" w:author="峰 高" w:date="2024-05-13T16:47:00Z">
              <m:r>
                <m:rPr>
                  <m:sty m:val="p"/>
                </m:rPr>
                <w:rPr>
                  <w:rFonts w:ascii="Cambria Math" w:hAnsi="Cambria Math"/>
                </w:rPr>
                <m:t>Δ</m:t>
              </m:r>
            </w:ins>
            <m:sSub>
              <m:sSubPr>
                <m:ctrlPr>
                  <w:ins w:id="3123" w:author="峰 高" w:date="2024-05-13T16:47:00Z">
                    <w:rPr>
                      <w:rFonts w:ascii="Cambria Math" w:hAnsi="Cambria Math"/>
                    </w:rPr>
                  </w:ins>
                </m:ctrlPr>
              </m:sSubPr>
              <m:e>
                <w:ins w:id="3124" w:author="峰 高" w:date="2024-05-13T16:47:00Z">
                  <m:r>
                    <m:rPr/>
                    <w:rPr>
                      <w:rFonts w:ascii="Cambria Math" w:hAnsi="Cambria Math"/>
                    </w:rPr>
                    <m:t>L</m:t>
                  </m:r>
                </w:ins>
                <m:ctrlPr>
                  <w:ins w:id="3125" w:author="峰 高" w:date="2024-05-13T16:47:00Z">
                    <w:rPr>
                      <w:rFonts w:ascii="Cambria Math" w:hAnsi="Cambria Math"/>
                    </w:rPr>
                  </w:ins>
                </m:ctrlPr>
              </m:e>
              <m:sub>
                <w:ins w:id="3126" w:author="峰 高" w:date="2024-05-13T16:47:00Z">
                  <m:r>
                    <m:rPr/>
                    <w:rPr>
                      <w:rFonts w:ascii="Cambria Math" w:hAnsi="Cambria Math"/>
                    </w:rPr>
                    <m:t>1</m:t>
                  </m:r>
                </w:ins>
                <m:ctrlPr>
                  <w:ins w:id="3127" w:author="峰 高" w:date="2024-05-13T16:47:00Z">
                    <w:rPr>
                      <w:rFonts w:ascii="Cambria Math" w:hAnsi="Cambria Math"/>
                    </w:rPr>
                  </w:ins>
                </m:ctrlPr>
              </m:sub>
            </m:sSub>
            <m:ctrlPr>
              <w:ins w:id="3128" w:author="峰 高" w:date="2024-05-13T16:47:00Z">
                <w:rPr>
                  <w:rFonts w:ascii="Cambria Math" w:hAnsi="Cambria Math"/>
                </w:rPr>
              </w:ins>
            </m:ctrlPr>
          </m:num>
          <m:den>
            <m:sSub>
              <m:sSubPr>
                <m:ctrlPr>
                  <w:ins w:id="3129" w:author="峰 高" w:date="2024-05-13T16:47:00Z">
                    <w:rPr>
                      <w:rFonts w:ascii="Cambria Math" w:hAnsi="Cambria Math"/>
                    </w:rPr>
                  </w:ins>
                </m:ctrlPr>
              </m:sSubPr>
              <m:e>
                <w:ins w:id="3130" w:author="峰 高" w:date="2024-05-13T16:47:00Z">
                  <m:r>
                    <m:rPr/>
                    <w:rPr>
                      <w:rFonts w:ascii="Cambria Math" w:hAnsi="Cambria Math"/>
                    </w:rPr>
                    <m:t>L</m:t>
                  </m:r>
                </w:ins>
                <m:ctrlPr>
                  <w:ins w:id="3131" w:author="峰 高" w:date="2024-05-13T16:47:00Z">
                    <w:rPr>
                      <w:rFonts w:ascii="Cambria Math" w:hAnsi="Cambria Math"/>
                    </w:rPr>
                  </w:ins>
                </m:ctrlPr>
              </m:e>
              <m:sub>
                <w:ins w:id="3132" w:author="峰 高" w:date="2024-05-13T16:47:00Z">
                  <m:r>
                    <m:rPr/>
                    <w:rPr>
                      <w:rFonts w:ascii="Cambria Math" w:hAnsi="Cambria Math"/>
                    </w:rPr>
                    <m:t>1</m:t>
                  </m:r>
                </w:ins>
                <m:ctrlPr>
                  <w:ins w:id="3133" w:author="峰 高" w:date="2024-05-13T16:47:00Z">
                    <w:rPr>
                      <w:rFonts w:ascii="Cambria Math" w:hAnsi="Cambria Math"/>
                    </w:rPr>
                  </w:ins>
                </m:ctrlPr>
              </m:sub>
            </m:sSub>
            <m:ctrlPr>
              <w:ins w:id="3134" w:author="峰 高" w:date="2024-05-13T16:47:00Z">
                <w:rPr>
                  <w:rFonts w:ascii="Cambria Math" w:hAnsi="Cambria Math"/>
                </w:rPr>
              </w:ins>
            </m:ctrlPr>
          </m:den>
        </m:f>
      </m:oMath>
      <w:ins w:id="3135" w:author="峰 高" w:date="2024-05-13T16:32:00Z">
        <w:r>
          <w:rPr>
            <w:rFonts w:hint="eastAsia"/>
          </w:rPr>
          <w:t>而引起，因此可反映血液容积的变化。</w:t>
        </w:r>
      </w:ins>
    </w:p>
    <w:p>
      <w:pPr>
        <w:rPr>
          <w:ins w:id="3136" w:author="峰 高" w:date="2024-05-13T17:01:00Z"/>
          <w:iCs/>
        </w:rPr>
      </w:pPr>
    </w:p>
    <w:p>
      <w:pPr>
        <w:pStyle w:val="4"/>
        <w:spacing w:before="120"/>
        <w:rPr>
          <w:ins w:id="3138" w:author="峰 高" w:date="2024-05-13T17:01:00Z"/>
        </w:rPr>
        <w:pPrChange w:id="3137" w:author="峰 高" w:date="2024-05-13T17:02:00Z">
          <w:pPr/>
        </w:pPrChange>
      </w:pPr>
      <w:ins w:id="3139" w:author="峰 高" w:date="2024-05-13T17:01:00Z">
        <w:r>
          <w:rPr>
            <w:rFonts w:hint="eastAsia"/>
          </w:rPr>
          <w:t>4.1.5心率</w:t>
        </w:r>
      </w:ins>
      <w:ins w:id="3140" w:author="峰 高" w:date="2024-05-13T17:02:00Z">
        <w:r>
          <w:rPr>
            <w:rFonts w:hint="eastAsia"/>
          </w:rPr>
          <w:t>检测</w:t>
        </w:r>
      </w:ins>
      <w:ins w:id="3141" w:author="峰 高" w:date="2024-05-13T17:12:00Z">
        <w:r>
          <w:rPr>
            <w:rFonts w:hint="eastAsia"/>
          </w:rPr>
          <w:t>算法</w:t>
        </w:r>
      </w:ins>
    </w:p>
    <w:p>
      <w:pPr>
        <w:rPr>
          <w:ins w:id="3142" w:author="峰 高" w:date="2024-05-13T17:05:00Z"/>
          <w:iCs/>
        </w:rPr>
      </w:pPr>
      <w:ins w:id="3143" w:author="峰 高" w:date="2024-05-13T17:05:00Z">
        <w:r>
          <w:rPr>
            <w:iCs/>
          </w:rPr>
          <w:tab/>
        </w:r>
      </w:ins>
      <w:ins w:id="3144" w:author="峰 高" w:date="2024-05-13T17:05:00Z">
        <w:r>
          <w:rPr>
            <w:rFonts w:hint="eastAsia"/>
            <w:iCs/>
          </w:rPr>
          <w:t>心率是人体最重要的生命体征信号之一，从中国古代中医的把脉、西医听诊器再到</w:t>
        </w:r>
      </w:ins>
    </w:p>
    <w:p>
      <w:pPr>
        <w:rPr>
          <w:ins w:id="3145" w:author="峰 高" w:date="2024-05-13T17:05:00Z"/>
          <w:iCs/>
        </w:rPr>
      </w:pPr>
      <w:ins w:id="3146" w:author="峰 高" w:date="2024-05-13T17:05:00Z">
        <w:r>
          <w:rPr>
            <w:rFonts w:hint="eastAsia"/>
            <w:iCs/>
          </w:rPr>
          <w:t>如今现代医学心电检测出的心电图这些方法都能检测心率。但是以上方法受到医疗条件、检测成本高、检测流程复杂等因素影响，不能进行大范围的推广。目前可穿戴设备的心率检测有心电信号检测法、动脉压力检测法和光电容积脉搏波描记法这几类。</w:t>
        </w:r>
      </w:ins>
    </w:p>
    <w:p>
      <w:pPr>
        <w:rPr>
          <w:ins w:id="3147" w:author="峰 高" w:date="2024-05-13T17:05:00Z"/>
          <w:iCs/>
        </w:rPr>
      </w:pPr>
      <w:ins w:id="3148" w:author="峰 高" w:date="2024-05-13T17:05:00Z">
        <w:r>
          <w:rPr>
            <w:iCs/>
          </w:rPr>
          <w:tab/>
        </w:r>
      </w:ins>
      <w:ins w:id="3149" w:author="峰 高" w:date="2024-05-13T17:05:00Z">
        <w:r>
          <w:rPr>
            <w:rFonts w:hint="eastAsia"/>
            <w:iCs/>
          </w:rPr>
          <w:t>(1) 心电信号检测法</w:t>
        </w:r>
      </w:ins>
    </w:p>
    <w:p>
      <w:pPr>
        <w:rPr>
          <w:ins w:id="3150" w:author="峰 高" w:date="2024-05-13T17:05:00Z"/>
          <w:iCs/>
        </w:rPr>
      </w:pPr>
      <w:ins w:id="3151" w:author="峰 高" w:date="2024-05-13T17:05:00Z">
        <w:r>
          <w:rPr>
            <w:iCs/>
          </w:rPr>
          <w:tab/>
        </w:r>
      </w:ins>
      <w:ins w:id="3152" w:author="峰 高" w:date="2024-05-13T17:05:00Z">
        <w:r>
          <w:rPr>
            <w:rFonts w:hint="eastAsia"/>
            <w:iCs/>
          </w:rPr>
          <w:t>心电信号检测法是通过在人体皮肤表面安装电极来检测心率。其原理是：人体的心</w:t>
        </w:r>
      </w:ins>
    </w:p>
    <w:p>
      <w:pPr>
        <w:rPr>
          <w:ins w:id="3153" w:author="峰 高" w:date="2024-05-13T17:05:00Z"/>
          <w:iCs/>
        </w:rPr>
      </w:pPr>
      <w:ins w:id="3154" w:author="峰 高" w:date="2024-05-13T17:05:00Z">
        <w:r>
          <w:rPr>
            <w:rFonts w:hint="eastAsia"/>
            <w:iCs/>
          </w:rPr>
          <w:t>脏在不断的进行有规律心室收缩和心室舒展活动，在此过程中，心脏搏动会带动心肌抖动，这样会产生微小的生物电流。通过安装在人体身上的电极贴片来采集电流，用相关仪器记录下信号变化，就得到心电图。最后根据心电图检测心率，这也是一般心电检测仪的检测原理。</w:t>
        </w:r>
      </w:ins>
    </w:p>
    <w:p>
      <w:pPr>
        <w:rPr>
          <w:ins w:id="3155" w:author="峰 高" w:date="2024-05-13T17:05:00Z"/>
          <w:iCs/>
        </w:rPr>
      </w:pPr>
      <w:ins w:id="3156" w:author="峰 高" w:date="2024-05-13T17:05:00Z">
        <w:r>
          <w:rPr>
            <w:iCs/>
          </w:rPr>
          <w:tab/>
        </w:r>
      </w:ins>
      <w:ins w:id="3157" w:author="峰 高" w:date="2024-05-13T17:05:00Z">
        <w:r>
          <w:rPr>
            <w:rFonts w:hint="eastAsia"/>
            <w:iCs/>
          </w:rPr>
          <w:t>(2) 动脉压力检测法</w:t>
        </w:r>
      </w:ins>
    </w:p>
    <w:p>
      <w:pPr>
        <w:rPr>
          <w:ins w:id="3158" w:author="峰 高" w:date="2024-05-13T17:05:00Z"/>
          <w:iCs/>
        </w:rPr>
      </w:pPr>
      <w:ins w:id="3159" w:author="峰 高" w:date="2024-05-13T17:05:00Z">
        <w:r>
          <w:rPr>
            <w:iCs/>
          </w:rPr>
          <w:tab/>
        </w:r>
      </w:ins>
      <w:ins w:id="3160" w:author="峰 高" w:date="2024-05-13T17:05:00Z">
        <w:r>
          <w:rPr>
            <w:rFonts w:hint="eastAsia"/>
            <w:iCs/>
          </w:rPr>
          <w:t>动脉压力检测法是通过挤压手腕处、颈部两侧处的皮肤，然后压力传感器将压力转</w:t>
        </w:r>
      </w:ins>
    </w:p>
    <w:p>
      <w:pPr>
        <w:rPr>
          <w:ins w:id="3161" w:author="峰 高" w:date="2024-05-13T17:05:00Z"/>
          <w:iCs/>
        </w:rPr>
      </w:pPr>
      <w:ins w:id="3162" w:author="峰 高" w:date="2024-05-13T17:05:00Z">
        <w:r>
          <w:rPr>
            <w:rFonts w:hint="eastAsia"/>
            <w:iCs/>
          </w:rPr>
          <w:t>化为心率，目前这是一种还有待优化的检测方法，一般只在医院等卫生医疗场所中对手术后的病人使用。此方法在可穿戴设备中使用时，因为设备穿戴太松或太紧都会导致检测结果不准确，而且压力传感器没办法通过合适的压力固定在皮肤上，长期穿戴压力传感器还会挤压穿戴部位，对穿戴者带来了极差的使用体验，因此此方法一般不运用在可穿戴设备上。</w:t>
        </w:r>
      </w:ins>
    </w:p>
    <w:p>
      <w:pPr>
        <w:rPr>
          <w:ins w:id="3163" w:author="峰 高" w:date="2024-05-13T17:05:00Z"/>
          <w:iCs/>
        </w:rPr>
      </w:pPr>
      <w:ins w:id="3164" w:author="峰 高" w:date="2024-05-13T17:05:00Z">
        <w:r>
          <w:rPr>
            <w:iCs/>
          </w:rPr>
          <w:tab/>
        </w:r>
      </w:ins>
      <w:ins w:id="3165" w:author="峰 高" w:date="2024-05-13T17:05:00Z">
        <w:r>
          <w:rPr>
            <w:rFonts w:hint="eastAsia"/>
            <w:iCs/>
          </w:rPr>
          <w:t>(3) 光电容积脉搏波描记法</w:t>
        </w:r>
      </w:ins>
    </w:p>
    <w:p>
      <w:pPr>
        <w:rPr>
          <w:ins w:id="3166" w:author="峰 高" w:date="2024-05-13T17:07:00Z"/>
          <w:iCs/>
        </w:rPr>
      </w:pPr>
      <w:ins w:id="3167" w:author="峰 高" w:date="2024-05-13T17:05:00Z">
        <w:r>
          <w:rPr>
            <w:rFonts w:hint="eastAsia"/>
            <w:iCs/>
          </w:rPr>
          <w:t>光电容积脉搏波描记法的原理是通过特定单色光照射到人体某个部位，由于心脏跳动、心室的收缩期与舒张期交替活动</w:t>
        </w:r>
      </w:ins>
      <w:ins w:id="3168" w:author="峰 高" w:date="2024-05-13T17:06:00Z">
        <w:r>
          <w:rPr>
            <w:rFonts w:hint="eastAsia"/>
            <w:iCs/>
          </w:rPr>
          <w:t>，</w:t>
        </w:r>
      </w:ins>
      <w:ins w:id="3169" w:author="峰 高" w:date="2024-05-13T17:05:00Z">
        <w:r>
          <w:rPr>
            <w:rFonts w:hint="eastAsia"/>
            <w:iCs/>
          </w:rPr>
          <w:t>导致血液容积呈波动性变化，从而接收光（反射光或者透射光）的变化趋势与心脏跳动趋势一致，再从接收光中获取到 PPG 信号，最后通过 PPG 信号提取心率。目前市面上的可穿戴设备都是运用这个检测原理检测</w:t>
        </w:r>
      </w:ins>
      <w:ins w:id="3170" w:author="峰 高" w:date="2024-05-13T17:07:00Z">
        <w:r>
          <w:rPr>
            <w:rFonts w:hint="eastAsia"/>
            <w:iCs/>
          </w:rPr>
          <w:t>心率的，此方法简单易操作，穿戴者使用体验好。</w:t>
        </w:r>
      </w:ins>
    </w:p>
    <w:p>
      <w:pPr>
        <w:rPr>
          <w:ins w:id="3171" w:author="峰 高" w:date="2024-05-13T17:07:00Z"/>
          <w:rFonts w:ascii="瀹嬩綋" w:eastAsia="瀹嬩綋"/>
          <w:color w:val="000000"/>
        </w:rPr>
      </w:pPr>
      <w:ins w:id="3172" w:author="峰 高" w:date="2024-05-13T17:07:00Z">
        <w:r>
          <w:rPr>
            <w:iCs/>
          </w:rPr>
          <w:tab/>
        </w:r>
      </w:ins>
      <w:ins w:id="3173" w:author="峰 高" w:date="2024-05-13T17:07:00Z">
        <w:r>
          <w:rPr>
            <w:rFonts w:hint="eastAsia" w:ascii="瀹嬩綋" w:eastAsia="瀹嬩綋"/>
            <w:color w:val="000000"/>
          </w:rPr>
          <w:t>心率计算公式为：</w:t>
        </w:r>
      </w:ins>
    </w:p>
    <w:p>
      <w:pPr>
        <w:rPr>
          <w:ins w:id="3174" w:author="峰 高" w:date="2024-05-13T17:07:00Z"/>
          <w:rFonts w:ascii="瀹嬩綋" w:hAnsi="Times New Roman" w:eastAsia="瀹嬩綋"/>
          <w:i w:val="0"/>
          <w:iCs/>
          <w:rPrChange w:id="3175" w:author="峰 高" w:date="2024-05-13T17:07:00Z">
            <w:rPr>
              <w:ins w:id="3176" w:author="峰 高" w:date="2024-05-13T17:07:00Z"/>
              <w:rFonts w:ascii="Cambria Math" w:hAnsi="Cambria Math"/>
              <w:i/>
              <w:iCs/>
            </w:rPr>
          </w:rPrChange>
        </w:rPr>
      </w:pPr>
      <m:oMathPara>
        <m:oMath>
          <m:eqArr>
            <m:eqArrPr>
              <m:maxDist m:val="1"/>
              <m:ctrlPr>
                <w:ins w:id="3177" w:author="峰 高" w:date="2024-05-13T17:07:00Z">
                  <w:rPr>
                    <w:rFonts w:ascii="Cambria Math" w:hAnsi="Cambria Math"/>
                    <w:i/>
                    <w:iCs/>
                  </w:rPr>
                </w:ins>
              </m:ctrlPr>
            </m:eqArrPr>
            <m:e>
              <w:ins w:id="3178" w:author="峰 高" w:date="2024-05-13T17:07:00Z">
                <m:r>
                  <m:rPr/>
                  <w:rPr>
                    <w:rFonts w:ascii="Cambria Math" w:hAnsi="Cambria Math"/>
                  </w:rPr>
                  <m:t>HR=</m:t>
                </m:r>
              </w:ins>
              <m:f>
                <m:fPr>
                  <m:ctrlPr>
                    <w:ins w:id="3179" w:author="峰 高" w:date="2024-05-13T17:07:00Z">
                      <w:rPr>
                        <w:rFonts w:ascii="Cambria Math" w:hAnsi="Cambria Math"/>
                        <w:iCs/>
                      </w:rPr>
                    </w:ins>
                  </m:ctrlPr>
                </m:fPr>
                <m:num>
                  <w:ins w:id="3180" w:author="峰 高" w:date="2024-05-13T17:07:00Z">
                    <m:r>
                      <m:rPr/>
                      <w:rPr>
                        <w:rFonts w:ascii="Cambria Math" w:hAnsi="Cambria Math"/>
                      </w:rPr>
                      <m:t>60</m:t>
                    </m:r>
                  </w:ins>
                  <m:ctrlPr>
                    <w:ins w:id="3181" w:author="峰 高" w:date="2024-05-13T17:07:00Z">
                      <w:rPr>
                        <w:rFonts w:ascii="Cambria Math" w:hAnsi="Cambria Math"/>
                        <w:iCs/>
                      </w:rPr>
                    </w:ins>
                  </m:ctrlPr>
                </m:num>
                <m:den>
                  <w:ins w:id="3182" w:author="峰 高" w:date="2024-05-13T17:07:00Z">
                    <m:r>
                      <m:rPr/>
                      <w:rPr>
                        <w:rFonts w:ascii="Cambria Math" w:hAnsi="Cambria Math"/>
                      </w:rPr>
                      <m:t>T</m:t>
                    </m:r>
                  </w:ins>
                  <m:ctrlPr>
                    <w:ins w:id="3183" w:author="峰 高" w:date="2024-05-13T17:07:00Z">
                      <w:rPr>
                        <w:rFonts w:ascii="Cambria Math" w:hAnsi="Cambria Math"/>
                        <w:iCs/>
                      </w:rPr>
                    </w:ins>
                  </m:ctrlPr>
                </m:den>
              </m:f>
              <w:ins w:id="3184" w:author="峰 高" w:date="2024-05-13T17:07:00Z">
                <m:r>
                  <m:rPr/>
                  <w:rPr>
                    <w:rFonts w:ascii="Cambria Math" w:hAnsi="Cambria Math"/>
                  </w:rPr>
                  <m:t>=</m:t>
                </m:r>
              </w:ins>
              <m:f>
                <m:fPr>
                  <m:ctrlPr>
                    <w:ins w:id="3185" w:author="峰 高" w:date="2024-05-13T17:07:00Z">
                      <w:rPr>
                        <w:rFonts w:ascii="Cambria Math" w:hAnsi="Cambria Math"/>
                        <w:iCs/>
                      </w:rPr>
                    </w:ins>
                  </m:ctrlPr>
                </m:fPr>
                <m:num>
                  <w:ins w:id="3186" w:author="峰 高" w:date="2024-05-13T17:07:00Z">
                    <m:r>
                      <m:rPr/>
                      <w:rPr>
                        <w:rFonts w:ascii="Cambria Math" w:hAnsi="Cambria Math"/>
                      </w:rPr>
                      <m:t>60</m:t>
                    </m:r>
                  </w:ins>
                  <m:ctrlPr>
                    <w:ins w:id="3187" w:author="峰 高" w:date="2024-05-13T17:07:00Z">
                      <w:rPr>
                        <w:rFonts w:ascii="Cambria Math" w:hAnsi="Cambria Math"/>
                        <w:iCs/>
                      </w:rPr>
                    </w:ins>
                  </m:ctrlPr>
                </m:num>
                <m:den>
                  <m:sSub>
                    <m:sSubPr>
                      <m:ctrlPr>
                        <w:ins w:id="3188" w:author="峰 高" w:date="2024-05-13T17:07:00Z">
                          <w:rPr>
                            <w:rFonts w:ascii="Cambria Math" w:hAnsi="Cambria Math"/>
                            <w:iCs/>
                          </w:rPr>
                        </w:ins>
                      </m:ctrlPr>
                    </m:sSubPr>
                    <m:e>
                      <w:ins w:id="3189" w:author="峰 高" w:date="2024-05-13T17:07:00Z">
                        <m:r>
                          <m:rPr/>
                          <w:rPr>
                            <w:rFonts w:ascii="Cambria Math" w:hAnsi="Cambria Math"/>
                          </w:rPr>
                          <m:t>T</m:t>
                        </m:r>
                      </w:ins>
                      <m:ctrlPr>
                        <w:ins w:id="3190" w:author="峰 高" w:date="2024-05-13T17:07:00Z">
                          <w:rPr>
                            <w:rFonts w:ascii="Cambria Math" w:hAnsi="Cambria Math"/>
                            <w:iCs/>
                          </w:rPr>
                        </w:ins>
                      </m:ctrlPr>
                    </m:e>
                    <m:sub>
                      <w:ins w:id="3191" w:author="峰 高" w:date="2024-05-13T17:07:00Z">
                        <m:r>
                          <m:rPr/>
                          <w:rPr>
                            <w:rFonts w:ascii="Cambria Math" w:hAnsi="Cambria Math"/>
                          </w:rPr>
                          <m:t>S</m:t>
                        </m:r>
                      </w:ins>
                      <m:ctrlPr>
                        <w:ins w:id="3192" w:author="峰 高" w:date="2024-05-13T17:07:00Z">
                          <w:rPr>
                            <w:rFonts w:ascii="Cambria Math" w:hAnsi="Cambria Math"/>
                            <w:iCs/>
                          </w:rPr>
                        </w:ins>
                      </m:ctrlPr>
                    </m:sub>
                  </m:sSub>
                  <w:ins w:id="3193" w:author="峰 高" w:date="2024-05-13T17:07:00Z">
                    <m:r>
                      <m:rPr/>
                      <w:rPr>
                        <w:rFonts w:ascii="Cambria Math" w:hAnsi="Cambria Math"/>
                      </w:rPr>
                      <m:t>×num</m:t>
                    </m:r>
                  </w:ins>
                  <m:ctrlPr>
                    <w:ins w:id="3194" w:author="峰 高" w:date="2024-05-13T17:07:00Z">
                      <w:rPr>
                        <w:rFonts w:ascii="Cambria Math" w:hAnsi="Cambria Math"/>
                        <w:iCs/>
                      </w:rPr>
                    </w:ins>
                  </m:ctrlPr>
                </m:den>
              </m:f>
              <m:r>
                <m:rPr/>
                <w:rPr>
                  <w:rFonts w:ascii="Cambria Math" w:hAnsi="Cambria Math"/>
                </w:rPr>
                <m:t>#</m:t>
              </m:r>
              <m:d>
                <m:dPr>
                  <m:begChr m:val="（"/>
                  <m:endChr m:val="）"/>
                  <m:ctrlPr>
                    <w:ins w:id="3195" w:author="峰 高" w:date="2024-05-13T17:07:00Z">
                      <w:rPr>
                        <w:rFonts w:ascii="Cambria Math" w:hAnsi="Cambria Math"/>
                        <w:i/>
                        <w:iCs/>
                      </w:rPr>
                    </w:ins>
                  </m:ctrlPr>
                </m:dPr>
                <m:e>
                  <w:ins w:id="3196" w:author="峰 高" w:date="2024-05-13T17:07:00Z">
                    <m:r>
                      <m:rPr/>
                      <w:rPr>
                        <w:rFonts w:ascii="Cambria Math" w:hAnsi="Cambria Math"/>
                      </w:rPr>
                      <m:t>4.9</m:t>
                    </m:r>
                  </w:ins>
                  <m:ctrlPr>
                    <w:ins w:id="3197" w:author="峰 高" w:date="2024-05-13T17:07:00Z">
                      <w:rPr>
                        <w:rFonts w:ascii="Cambria Math" w:hAnsi="Cambria Math"/>
                        <w:i/>
                        <w:iCs/>
                      </w:rPr>
                    </w:ins>
                  </m:ctrlPr>
                </m:e>
              </m:d>
              <m:ctrlPr>
                <w:ins w:id="3198" w:author="峰 高" w:date="2024-05-13T17:07:00Z">
                  <w:rPr>
                    <w:rFonts w:ascii="Cambria Math" w:hAnsi="Cambria Math"/>
                    <w:i/>
                    <w:iCs/>
                  </w:rPr>
                </w:ins>
              </m:ctrlPr>
            </m:e>
          </m:eqArr>
        </m:oMath>
      </m:oMathPara>
    </w:p>
    <w:p>
      <w:pPr>
        <w:rPr>
          <w:ins w:id="3199" w:author="峰 高" w:date="2024-05-13T17:08:00Z"/>
          <w:rFonts w:ascii="瀹嬩綋" w:hAnsi="Times New Roman" w:eastAsia="瀹嬩綋"/>
          <w:i w:val="0"/>
          <w:iCs/>
          <w:rPrChange w:id="3200" w:author="峰 高" w:date="2024-05-13T17:08:00Z">
            <w:rPr>
              <w:ins w:id="3201" w:author="峰 高" w:date="2024-05-13T17:08:00Z"/>
              <w:rFonts w:ascii="Cambria Math" w:hAnsi="Cambria Math" w:eastAsia="瀹嬩綋"/>
              <w:i/>
              <w:iCs/>
            </w:rPr>
          </w:rPrChange>
        </w:rPr>
      </w:pPr>
      <m:oMathPara>
        <m:oMath>
          <m:eqArr>
            <m:eqArrPr>
              <m:maxDist m:val="1"/>
              <m:ctrlPr>
                <w:ins w:id="3202" w:author="峰 高" w:date="2024-05-13T17:08:00Z">
                  <w:rPr>
                    <w:rFonts w:ascii="Cambria Math" w:hAnsi="Cambria Math" w:eastAsia="瀹嬩綋"/>
                    <w:i/>
                    <w:iCs/>
                  </w:rPr>
                </w:ins>
              </m:ctrlPr>
            </m:eqArrPr>
            <m:e>
              <w:ins w:id="3203" w:author="峰 高" w:date="2024-05-13T17:09:00Z">
                <m:r>
                  <m:rPr/>
                  <w:rPr>
                    <w:rFonts w:ascii="Cambria Math" w:hAnsi="Cambria Math" w:eastAsia="瀹嬩綋"/>
                  </w:rPr>
                  <m:t>num=</m:t>
                </m:r>
              </w:ins>
              <m:f>
                <m:fPr>
                  <m:ctrlPr>
                    <w:ins w:id="3204" w:author="峰 高" w:date="2024-05-13T17:09:00Z">
                      <w:rPr>
                        <w:rFonts w:ascii="Cambria Math" w:hAnsi="Cambria Math" w:eastAsia="瀹嬩綋"/>
                        <w:iCs/>
                      </w:rPr>
                    </w:ins>
                  </m:ctrlPr>
                </m:fPr>
                <m:num>
                  <m:nary>
                    <m:naryPr>
                      <m:chr m:val="∑"/>
                      <m:grow m:val="1"/>
                      <m:limLoc m:val="undOvr"/>
                      <m:ctrlPr>
                        <w:ins w:id="3205" w:author="峰 高" w:date="2024-05-13T17:09:00Z">
                          <w:rPr>
                            <w:rFonts w:ascii="Cambria Math" w:hAnsi="Cambria Math" w:eastAsia="瀹嬩綋"/>
                            <w:iCs/>
                          </w:rPr>
                        </w:ins>
                      </m:ctrlPr>
                    </m:naryPr>
                    <m:sub>
                      <w:ins w:id="3206" w:author="峰 高" w:date="2024-05-13T17:09:00Z">
                        <m:r>
                          <m:rPr/>
                          <w:rPr>
                            <w:rFonts w:ascii="Cambria Math" w:hAnsi="Cambria Math" w:eastAsia="瀹嬩綋"/>
                          </w:rPr>
                          <m:t>i=1</m:t>
                        </m:r>
                      </w:ins>
                      <m:ctrlPr>
                        <w:ins w:id="3207" w:author="峰 高" w:date="2024-05-13T17:09:00Z">
                          <w:rPr>
                            <w:rFonts w:ascii="Cambria Math" w:hAnsi="Cambria Math" w:eastAsia="瀹嬩綋"/>
                            <w:iCs/>
                          </w:rPr>
                        </w:ins>
                      </m:ctrlPr>
                    </m:sub>
                    <m:sup>
                      <w:ins w:id="3208" w:author="峰 高" w:date="2024-05-13T17:09:00Z">
                        <m:r>
                          <m:rPr/>
                          <w:rPr>
                            <w:rFonts w:ascii="Cambria Math" w:hAnsi="Cambria Math" w:eastAsia="瀹嬩綋"/>
                          </w:rPr>
                          <m:t>n−1</m:t>
                        </m:r>
                      </w:ins>
                      <m:ctrlPr>
                        <w:ins w:id="3209" w:author="峰 高" w:date="2024-05-13T17:09:00Z">
                          <w:rPr>
                            <w:rFonts w:ascii="Cambria Math" w:hAnsi="Cambria Math" w:eastAsia="瀹嬩綋"/>
                            <w:iCs/>
                          </w:rPr>
                        </w:ins>
                      </m:ctrlPr>
                    </m:sup>
                    <m:e>
                      <w:ins w:id="3210" w:author="峰 高" w:date="2024-05-13T17:09:00Z">
                        <m:r>
                          <m:rPr/>
                          <w:rPr>
                            <w:rFonts w:ascii="Cambria Math" w:hAnsi="Cambria Math" w:eastAsia="瀹嬩綋"/>
                          </w:rPr>
                          <m:t> </m:t>
                        </m:r>
                      </w:ins>
                      <m:ctrlPr>
                        <w:ins w:id="3211" w:author="峰 高" w:date="2024-05-13T17:09:00Z">
                          <w:rPr>
                            <w:rFonts w:ascii="Cambria Math" w:hAnsi="Cambria Math" w:eastAsia="瀹嬩綋"/>
                            <w:iCs/>
                          </w:rPr>
                        </w:ins>
                      </m:ctrlPr>
                    </m:e>
                  </m:nary>
                  <w:ins w:id="3212" w:author="峰 高" w:date="2024-05-13T17:09:00Z">
                    <m:r>
                      <m:rPr/>
                      <w:rPr>
                        <w:rFonts w:ascii="Cambria Math" w:hAnsi="Cambria Math" w:eastAsia="瀹嬩綋"/>
                      </w:rPr>
                      <m:t>(pea</m:t>
                    </m:r>
                  </w:ins>
                  <m:sSub>
                    <m:sSubPr>
                      <m:ctrlPr>
                        <w:ins w:id="3213" w:author="峰 高" w:date="2024-05-13T17:09:00Z">
                          <w:rPr>
                            <w:rFonts w:ascii="Cambria Math" w:hAnsi="Cambria Math" w:eastAsia="瀹嬩綋"/>
                            <w:iCs/>
                          </w:rPr>
                        </w:ins>
                      </m:ctrlPr>
                    </m:sSubPr>
                    <m:e>
                      <w:ins w:id="3214" w:author="峰 高" w:date="2024-05-13T17:09:00Z">
                        <m:r>
                          <m:rPr/>
                          <w:rPr>
                            <w:rFonts w:ascii="Cambria Math" w:hAnsi="Cambria Math" w:eastAsia="瀹嬩綋"/>
                          </w:rPr>
                          <m:t>k</m:t>
                        </m:r>
                      </w:ins>
                      <m:ctrlPr>
                        <w:ins w:id="3215" w:author="峰 高" w:date="2024-05-13T17:09:00Z">
                          <w:rPr>
                            <w:rFonts w:ascii="Cambria Math" w:hAnsi="Cambria Math" w:eastAsia="瀹嬩綋"/>
                            <w:iCs/>
                          </w:rPr>
                        </w:ins>
                      </m:ctrlPr>
                    </m:e>
                    <m:sub>
                      <w:ins w:id="3216" w:author="峰 高" w:date="2024-05-13T17:09:00Z">
                        <m:r>
                          <m:rPr/>
                          <w:rPr>
                            <w:rFonts w:ascii="Cambria Math" w:hAnsi="Cambria Math" w:eastAsia="瀹嬩綋"/>
                          </w:rPr>
                          <m:t>i+1</m:t>
                        </m:r>
                      </w:ins>
                      <m:ctrlPr>
                        <w:ins w:id="3217" w:author="峰 高" w:date="2024-05-13T17:09:00Z">
                          <w:rPr>
                            <w:rFonts w:ascii="Cambria Math" w:hAnsi="Cambria Math" w:eastAsia="瀹嬩綋"/>
                            <w:iCs/>
                          </w:rPr>
                        </w:ins>
                      </m:ctrlPr>
                    </m:sub>
                  </m:sSub>
                  <w:ins w:id="3218" w:author="峰 高" w:date="2024-05-13T17:09:00Z">
                    <m:r>
                      <m:rPr/>
                      <w:rPr>
                        <w:rFonts w:ascii="Cambria Math" w:hAnsi="Cambria Math" w:eastAsia="瀹嬩綋"/>
                      </w:rPr>
                      <m:t>−pea</m:t>
                    </m:r>
                  </w:ins>
                  <m:sSub>
                    <m:sSubPr>
                      <m:ctrlPr>
                        <w:ins w:id="3219" w:author="峰 高" w:date="2024-05-13T17:09:00Z">
                          <w:rPr>
                            <w:rFonts w:ascii="Cambria Math" w:hAnsi="Cambria Math" w:eastAsia="瀹嬩綋"/>
                            <w:iCs/>
                          </w:rPr>
                        </w:ins>
                      </m:ctrlPr>
                    </m:sSubPr>
                    <m:e>
                      <w:ins w:id="3220" w:author="峰 高" w:date="2024-05-13T17:09:00Z">
                        <m:r>
                          <m:rPr/>
                          <w:rPr>
                            <w:rFonts w:ascii="Cambria Math" w:hAnsi="Cambria Math" w:eastAsia="瀹嬩綋"/>
                          </w:rPr>
                          <m:t>k</m:t>
                        </m:r>
                      </w:ins>
                      <m:ctrlPr>
                        <w:ins w:id="3221" w:author="峰 高" w:date="2024-05-13T17:09:00Z">
                          <w:rPr>
                            <w:rFonts w:ascii="Cambria Math" w:hAnsi="Cambria Math" w:eastAsia="瀹嬩綋"/>
                            <w:iCs/>
                          </w:rPr>
                        </w:ins>
                      </m:ctrlPr>
                    </m:e>
                    <m:sub>
                      <w:ins w:id="3222" w:author="峰 高" w:date="2024-05-13T17:09:00Z">
                        <m:r>
                          <m:rPr/>
                          <w:rPr>
                            <w:rFonts w:ascii="Cambria Math" w:hAnsi="Cambria Math" w:eastAsia="瀹嬩綋"/>
                          </w:rPr>
                          <m:t>i</m:t>
                        </m:r>
                      </w:ins>
                      <m:ctrlPr>
                        <w:ins w:id="3223" w:author="峰 高" w:date="2024-05-13T17:09:00Z">
                          <w:rPr>
                            <w:rFonts w:ascii="Cambria Math" w:hAnsi="Cambria Math" w:eastAsia="瀹嬩綋"/>
                            <w:iCs/>
                          </w:rPr>
                        </w:ins>
                      </m:ctrlPr>
                    </m:sub>
                  </m:sSub>
                  <w:ins w:id="3224" w:author="峰 高" w:date="2024-05-13T17:09:00Z">
                    <m:r>
                      <m:rPr/>
                      <w:rPr>
                        <w:rFonts w:ascii="Cambria Math" w:hAnsi="Cambria Math" w:eastAsia="瀹嬩綋"/>
                      </w:rPr>
                      <m:t>)</m:t>
                    </m:r>
                  </w:ins>
                  <m:ctrlPr>
                    <w:ins w:id="3225" w:author="峰 高" w:date="2024-05-13T17:09:00Z">
                      <w:rPr>
                        <w:rFonts w:ascii="Cambria Math" w:hAnsi="Cambria Math" w:eastAsia="瀹嬩綋"/>
                        <w:iCs/>
                      </w:rPr>
                    </w:ins>
                  </m:ctrlPr>
                </m:num>
                <m:den>
                  <w:ins w:id="3226" w:author="峰 高" w:date="2024-05-13T17:09:00Z">
                    <m:r>
                      <m:rPr/>
                      <w:rPr>
                        <w:rFonts w:ascii="Cambria Math" w:hAnsi="Cambria Math" w:eastAsia="瀹嬩綋"/>
                      </w:rPr>
                      <m:t>n−1</m:t>
                    </m:r>
                  </w:ins>
                  <m:ctrlPr>
                    <w:ins w:id="3227" w:author="峰 高" w:date="2024-05-13T17:09:00Z">
                      <w:rPr>
                        <w:rFonts w:ascii="Cambria Math" w:hAnsi="Cambria Math" w:eastAsia="瀹嬩綋"/>
                        <w:iCs/>
                      </w:rPr>
                    </w:ins>
                  </m:ctrlPr>
                </m:den>
              </m:f>
              <m:r>
                <m:rPr/>
                <w:rPr>
                  <w:rFonts w:ascii="Cambria Math" w:hAnsi="Cambria Math" w:eastAsia="瀹嬩綋"/>
                </w:rPr>
                <m:t>#</m:t>
              </m:r>
              <m:d>
                <m:dPr>
                  <m:begChr m:val="（"/>
                  <m:endChr m:val="）"/>
                  <m:ctrlPr>
                    <w:ins w:id="3228" w:author="峰 高" w:date="2024-05-13T17:08:00Z">
                      <w:rPr>
                        <w:rFonts w:ascii="Cambria Math" w:hAnsi="Cambria Math" w:eastAsia="瀹嬩綋"/>
                        <w:i/>
                        <w:iCs/>
                      </w:rPr>
                    </w:ins>
                  </m:ctrlPr>
                </m:dPr>
                <m:e>
                  <w:ins w:id="3229" w:author="峰 高" w:date="2024-05-13T17:08:00Z">
                    <m:r>
                      <m:rPr/>
                      <w:rPr>
                        <w:rFonts w:ascii="Cambria Math" w:hAnsi="Cambria Math" w:eastAsia="瀹嬩綋"/>
                      </w:rPr>
                      <m:t>4.10</m:t>
                    </m:r>
                  </w:ins>
                  <m:ctrlPr>
                    <w:ins w:id="3230" w:author="峰 高" w:date="2024-05-13T17:08:00Z">
                      <w:rPr>
                        <w:rFonts w:ascii="Cambria Math" w:hAnsi="Cambria Math" w:eastAsia="瀹嬩綋"/>
                        <w:i/>
                        <w:iCs/>
                      </w:rPr>
                    </w:ins>
                  </m:ctrlPr>
                </m:e>
              </m:d>
              <m:ctrlPr>
                <w:ins w:id="3231" w:author="峰 高" w:date="2024-05-13T17:08:00Z">
                  <w:rPr>
                    <w:rFonts w:ascii="Cambria Math" w:hAnsi="Cambria Math" w:eastAsia="瀹嬩綋"/>
                    <w:i/>
                    <w:iCs/>
                  </w:rPr>
                </w:ins>
              </m:ctrlPr>
            </m:e>
          </m:eqArr>
        </m:oMath>
      </m:oMathPara>
    </w:p>
    <w:p>
      <w:pPr>
        <w:rPr>
          <w:ins w:id="3232" w:author="峰 高" w:date="2024-05-13T17:02:00Z"/>
          <w:rFonts w:ascii="瀹嬩綋" w:eastAsia="瀹嬩綋"/>
          <w:iCs/>
          <w:rPrChange w:id="3233" w:author="峰 高" w:date="2024-05-13T17:11:00Z">
            <w:rPr>
              <w:ins w:id="3234" w:author="峰 高" w:date="2024-05-13T17:02:00Z"/>
              <w:iCs/>
            </w:rPr>
          </w:rPrChange>
        </w:rPr>
      </w:pPr>
      <w:ins w:id="3235" w:author="峰 高" w:date="2024-05-13T17:10:00Z">
        <w:r>
          <w:rPr>
            <w:rFonts w:ascii="瀹嬩綋" w:eastAsia="瀹嬩綋"/>
            <w:iCs/>
          </w:rPr>
          <w:tab/>
        </w:r>
      </w:ins>
      <w:ins w:id="3236" w:author="峰 高" w:date="2024-05-13T17:10:00Z">
        <w:r>
          <w:rPr>
            <w:rFonts w:hint="eastAsia" w:ascii="瀹嬩綋" w:eastAsia="瀹嬩綋"/>
            <w:iCs/>
          </w:rPr>
          <w:t>式(4.9)中，</w:t>
        </w:r>
      </w:ins>
      <m:oMath>
        <w:ins w:id="3237" w:author="峰 高" w:date="2024-05-13T17:10:00Z">
          <m:r>
            <m:rPr/>
            <w:rPr>
              <w:rFonts w:ascii="Cambria Math" w:hAnsi="Cambria Math"/>
            </w:rPr>
            <m:t>T</m:t>
          </m:r>
        </w:ins>
      </m:oMath>
      <w:ins w:id="3238" w:author="峰 高" w:date="2024-05-13T17:10:00Z">
        <w:r>
          <w:rPr>
            <w:rFonts w:hint="eastAsia" w:ascii="瀹嬩綋" w:eastAsia="瀹嬩綋"/>
            <w:iCs/>
          </w:rPr>
          <w:t>代表 n 个周期内PPG信号相邻波峰之间的传递时间，</w:t>
        </w:r>
      </w:ins>
      <m:oMath>
        <m:sSub>
          <m:sSubPr>
            <m:ctrlPr>
              <w:ins w:id="3239" w:author="峰 高" w:date="2024-05-13T17:11:00Z">
                <w:rPr>
                  <w:rFonts w:ascii="Cambria Math" w:hAnsi="Cambria Math"/>
                  <w:iCs/>
                </w:rPr>
              </w:ins>
            </m:ctrlPr>
          </m:sSubPr>
          <m:e>
            <w:ins w:id="3240" w:author="峰 高" w:date="2024-05-13T17:11:00Z">
              <m:r>
                <m:rPr/>
                <w:rPr>
                  <w:rFonts w:ascii="Cambria Math" w:hAnsi="Cambria Math"/>
                </w:rPr>
                <m:t>T</m:t>
              </m:r>
            </w:ins>
            <m:ctrlPr>
              <w:ins w:id="3241" w:author="峰 高" w:date="2024-05-13T17:11:00Z">
                <w:rPr>
                  <w:rFonts w:ascii="Cambria Math" w:hAnsi="Cambria Math"/>
                  <w:iCs/>
                </w:rPr>
              </w:ins>
            </m:ctrlPr>
          </m:e>
          <m:sub>
            <w:ins w:id="3242" w:author="峰 高" w:date="2024-05-13T17:11:00Z">
              <m:r>
                <m:rPr/>
                <w:rPr>
                  <w:rFonts w:ascii="Cambria Math" w:hAnsi="Cambria Math"/>
                </w:rPr>
                <m:t>S</m:t>
              </m:r>
            </w:ins>
            <m:ctrlPr>
              <w:ins w:id="3243" w:author="峰 高" w:date="2024-05-13T17:11:00Z">
                <w:rPr>
                  <w:rFonts w:ascii="Cambria Math" w:hAnsi="Cambria Math"/>
                  <w:iCs/>
                </w:rPr>
              </w:ins>
            </m:ctrlPr>
          </m:sub>
        </m:sSub>
      </m:oMath>
      <w:ins w:id="3244" w:author="峰 高" w:date="2024-05-13T17:10:00Z">
        <w:r>
          <w:rPr>
            <w:rFonts w:hint="eastAsia" w:ascii="瀹嬩綋" w:eastAsia="瀹嬩綋"/>
            <w:iCs/>
          </w:rPr>
          <w:t>代表采样间隔时间。式(</w:t>
        </w:r>
      </w:ins>
      <w:ins w:id="3245" w:author="峰 高" w:date="2024-05-13T17:11:00Z">
        <w:r>
          <w:rPr>
            <w:rFonts w:hint="eastAsia" w:ascii="瀹嬩綋" w:eastAsia="瀹嬩綋"/>
            <w:iCs/>
          </w:rPr>
          <w:t>4</w:t>
        </w:r>
      </w:ins>
      <w:ins w:id="3246" w:author="峰 高" w:date="2024-05-13T17:10:00Z">
        <w:r>
          <w:rPr>
            <w:rFonts w:hint="eastAsia" w:ascii="瀹嬩綋" w:eastAsia="瀹嬩綋"/>
            <w:iCs/>
          </w:rPr>
          <w:t>.10)中，</w:t>
        </w:r>
      </w:ins>
      <m:oMath>
        <w:ins w:id="3247" w:author="峰 高" w:date="2024-05-13T17:11:00Z">
          <m:r>
            <m:rPr/>
            <w:rPr>
              <w:rFonts w:ascii="Cambria Math" w:hAnsi="Cambria Math" w:eastAsia="瀹嬩綋"/>
            </w:rPr>
            <m:t>num</m:t>
          </m:r>
        </w:ins>
      </m:oMath>
      <w:ins w:id="3248" w:author="峰 高" w:date="2024-05-13T17:10:00Z">
        <w:r>
          <w:rPr>
            <w:rFonts w:hint="eastAsia" w:ascii="瀹嬩綋" w:eastAsia="瀹嬩綋"/>
            <w:iCs/>
          </w:rPr>
          <w:t>代表PPG信号相邻波峰之间的采样数的平均数，</w:t>
        </w:r>
      </w:ins>
      <m:oMath>
        <w:ins w:id="3249" w:author="峰 高" w:date="2024-05-13T17:11:00Z">
          <m:r>
            <m:rPr/>
            <w:rPr>
              <w:rFonts w:ascii="Cambria Math" w:hAnsi="Cambria Math" w:eastAsia="瀹嬩綋"/>
            </w:rPr>
            <m:t>pea</m:t>
          </m:r>
        </w:ins>
        <m:sSub>
          <m:sSubPr>
            <m:ctrlPr>
              <w:ins w:id="3250" w:author="峰 高" w:date="2024-05-13T17:11:00Z">
                <w:rPr>
                  <w:rFonts w:ascii="Cambria Math" w:hAnsi="Cambria Math" w:eastAsia="瀹嬩綋"/>
                  <w:iCs/>
                </w:rPr>
              </w:ins>
            </m:ctrlPr>
          </m:sSubPr>
          <m:e>
            <w:ins w:id="3251" w:author="峰 高" w:date="2024-05-13T17:11:00Z">
              <m:r>
                <m:rPr/>
                <w:rPr>
                  <w:rFonts w:ascii="Cambria Math" w:hAnsi="Cambria Math" w:eastAsia="瀹嬩綋"/>
                </w:rPr>
                <m:t>k</m:t>
              </m:r>
            </w:ins>
            <m:ctrlPr>
              <w:ins w:id="3252" w:author="峰 高" w:date="2024-05-13T17:11:00Z">
                <w:rPr>
                  <w:rFonts w:ascii="Cambria Math" w:hAnsi="Cambria Math" w:eastAsia="瀹嬩綋"/>
                  <w:iCs/>
                </w:rPr>
              </w:ins>
            </m:ctrlPr>
          </m:e>
          <m:sub>
            <w:ins w:id="3253" w:author="峰 高" w:date="2024-05-13T17:11:00Z">
              <m:r>
                <m:rPr/>
                <w:rPr>
                  <w:rFonts w:ascii="Cambria Math" w:hAnsi="Cambria Math" w:eastAsia="瀹嬩綋"/>
                </w:rPr>
                <m:t>i</m:t>
              </m:r>
            </w:ins>
            <m:ctrlPr>
              <w:ins w:id="3254" w:author="峰 高" w:date="2024-05-13T17:11:00Z">
                <w:rPr>
                  <w:rFonts w:ascii="Cambria Math" w:hAnsi="Cambria Math" w:eastAsia="瀹嬩綋"/>
                  <w:iCs/>
                </w:rPr>
              </w:ins>
            </m:ctrlPr>
          </m:sub>
        </m:sSub>
      </m:oMath>
      <w:ins w:id="3255" w:author="峰 高" w:date="2024-05-13T17:10:00Z">
        <w:r>
          <w:rPr>
            <w:rFonts w:hint="eastAsia" w:ascii="瀹嬩綋" w:eastAsia="瀹嬩綋"/>
            <w:iCs/>
          </w:rPr>
          <w:t>代表峰值横坐标。</w:t>
        </w:r>
      </w:ins>
    </w:p>
    <w:p>
      <w:pPr>
        <w:rPr>
          <w:ins w:id="3256" w:author="峰 高" w:date="2024-05-13T17:12:00Z"/>
          <w:iCs/>
        </w:rPr>
      </w:pPr>
    </w:p>
    <w:p>
      <w:pPr>
        <w:pStyle w:val="4"/>
        <w:spacing w:before="120"/>
        <w:rPr>
          <w:ins w:id="3258" w:author="峰 高" w:date="2024-05-13T17:12:00Z"/>
        </w:rPr>
        <w:pPrChange w:id="3257" w:author="峰 高" w:date="2024-05-13T17:13:00Z">
          <w:pPr/>
        </w:pPrChange>
      </w:pPr>
      <w:ins w:id="3259" w:author="峰 高" w:date="2024-05-13T17:12:00Z">
        <w:r>
          <w:rPr>
            <w:rFonts w:hint="eastAsia"/>
          </w:rPr>
          <w:t>4.1.6血氧饱和度检测</w:t>
        </w:r>
      </w:ins>
      <w:ins w:id="3260" w:author="峰 高" w:date="2024-05-13T17:13:00Z">
        <w:r>
          <w:rPr>
            <w:rFonts w:hint="eastAsia"/>
          </w:rPr>
          <w:t>算法</w:t>
        </w:r>
      </w:ins>
    </w:p>
    <w:p>
      <w:pPr>
        <w:rPr>
          <w:ins w:id="3261" w:author="峰 高" w:date="2024-05-13T17:13:00Z"/>
          <w:iCs/>
        </w:rPr>
      </w:pPr>
      <w:ins w:id="3262" w:author="峰 高" w:date="2024-05-13T17:13:00Z">
        <w:r>
          <w:rPr>
            <w:iCs/>
          </w:rPr>
          <w:tab/>
        </w:r>
      </w:ins>
      <w:ins w:id="3263" w:author="峰 高" w:date="2024-05-13T17:13:00Z">
        <w:r>
          <w:rPr>
            <w:rFonts w:hint="eastAsia"/>
            <w:iCs/>
          </w:rPr>
          <w:t>采用光电容积脉搏波描记法采集血液饱和度，采集原理是使用特定波长的单色光照</w:t>
        </w:r>
      </w:ins>
    </w:p>
    <w:p>
      <w:pPr>
        <w:rPr>
          <w:ins w:id="3264" w:author="峰 高" w:date="2024-05-13T17:13:00Z"/>
          <w:iCs/>
        </w:rPr>
      </w:pPr>
      <w:ins w:id="3265" w:author="峰 高" w:date="2024-05-13T17:13:00Z">
        <w:r>
          <w:rPr>
            <w:rFonts w:hint="eastAsia"/>
            <w:iCs/>
          </w:rPr>
          <w:t>射人体采集部位的皮肤，通过从人体组织血液中反射或者透射的光强变化以实现血氧饱和度的检测。如图2.6所示，当入射光照射在采集部位的皮肤上时，它会依次经过皮肤、肌肉、血管等组织。光经过肌肉、骨骼、静脉血和动脉血中的非脉动成分之后形成直流分量DC，而光经过动脉血中的脉动成分之后形成交流分量 AC。</w:t>
        </w:r>
      </w:ins>
    </w:p>
    <w:p>
      <w:pPr>
        <w:rPr>
          <w:ins w:id="3266" w:author="峰 高" w:date="2024-05-13T17:14:00Z"/>
          <w:iCs/>
        </w:rPr>
      </w:pPr>
    </w:p>
    <w:p>
      <w:pPr>
        <w:tabs>
          <w:tab w:val="left" w:pos="377"/>
        </w:tabs>
        <w:jc w:val="center"/>
        <w:rPr>
          <w:ins w:id="3268" w:author="峰 高" w:date="2024-05-13T17:13:00Z"/>
          <w:iCs/>
        </w:rPr>
        <w:pPrChange w:id="3267" w:author="峰 高" w:date="2024-05-13T17:14:00Z">
          <w:pPr/>
        </w:pPrChange>
      </w:pPr>
      <w:ins w:id="3269" w:author="峰 高" w:date="2024-05-13T17:14:00Z">
        <w:r>
          <w:rPr>
            <w:iCs/>
          </w:rPr>
          <w:drawing>
            <wp:inline distT="0" distB="0" distL="0" distR="0">
              <wp:extent cx="4324985" cy="2411730"/>
              <wp:effectExtent l="0" t="0" r="0" b="7620"/>
              <wp:docPr id="131462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1125" name="图片 1"/>
                      <pic:cNvPicPr>
                        <a:picLocks noChangeAspect="1"/>
                      </pic:cNvPicPr>
                    </pic:nvPicPr>
                    <pic:blipFill>
                      <a:blip r:embed="rId52"/>
                      <a:stretch>
                        <a:fillRect/>
                      </a:stretch>
                    </pic:blipFill>
                    <pic:spPr>
                      <a:xfrm>
                        <a:off x="0" y="0"/>
                        <a:ext cx="4325182" cy="2412000"/>
                      </a:xfrm>
                      <a:prstGeom prst="rect">
                        <a:avLst/>
                      </a:prstGeom>
                    </pic:spPr>
                  </pic:pic>
                </a:graphicData>
              </a:graphic>
            </wp:inline>
          </w:drawing>
        </w:r>
      </w:ins>
    </w:p>
    <w:p>
      <w:pPr>
        <w:rPr>
          <w:ins w:id="3271" w:author="峰 高" w:date="2024-05-13T17:14:00Z"/>
          <w:iCs/>
        </w:rPr>
      </w:pPr>
      <w:ins w:id="3272" w:author="峰 高" w:date="2024-05-13T17:14:00Z">
        <w:r>
          <w:rPr>
            <w:rFonts w:hint="eastAsia"/>
            <w:iCs/>
          </w:rPr>
          <w:t>图4.7  光电容积脉搏波描记法的传统光吸收模型图</w:t>
        </w:r>
      </w:ins>
    </w:p>
    <w:p>
      <w:pPr>
        <w:rPr>
          <w:ins w:id="3273" w:author="峰 高" w:date="2024-05-13T17:14:00Z"/>
          <w:iCs/>
        </w:rPr>
      </w:pPr>
    </w:p>
    <w:p>
      <w:pPr>
        <w:rPr>
          <w:ins w:id="3274" w:author="峰 高" w:date="2024-05-13T17:16:00Z"/>
          <w:iCs/>
        </w:rPr>
      </w:pPr>
      <w:ins w:id="3275" w:author="峰 高" w:date="2024-05-13T17:16:00Z">
        <w:r>
          <w:rPr>
            <w:iCs/>
          </w:rPr>
          <w:tab/>
        </w:r>
      </w:ins>
      <w:ins w:id="3276" w:author="峰 高" w:date="2024-05-13T17:15:00Z">
        <w:r>
          <w:rPr>
            <w:rFonts w:hint="eastAsia"/>
            <w:iCs/>
          </w:rPr>
          <w:t>血氧饱和度(</w:t>
        </w:r>
      </w:ins>
      <m:oMath>
        <m:sSub>
          <m:sSubPr>
            <m:ctrlPr>
              <w:ins w:id="3277" w:author="峰 高" w:date="2024-05-13T17:16:00Z">
                <w:rPr>
                  <w:rFonts w:ascii="Cambria Math" w:hAnsi="Cambria Math"/>
                  <w:iCs/>
                </w:rPr>
              </w:ins>
            </m:ctrlPr>
          </m:sSubPr>
          <m:e>
            <w:ins w:id="3278" w:author="峰 高" w:date="2024-05-13T17:16:00Z">
              <m:r>
                <m:rPr/>
                <w:rPr>
                  <w:rFonts w:ascii="Cambria Math" w:hAnsi="Cambria Math"/>
                </w:rPr>
                <m:t>S</m:t>
              </m:r>
            </w:ins>
            <m:ctrlPr>
              <w:ins w:id="3279" w:author="峰 高" w:date="2024-05-13T17:16:00Z">
                <w:rPr>
                  <w:rFonts w:ascii="Cambria Math" w:hAnsi="Cambria Math"/>
                  <w:iCs/>
                </w:rPr>
              </w:ins>
            </m:ctrlPr>
          </m:e>
          <m:sub>
            <w:ins w:id="3280" w:author="峰 高" w:date="2024-05-13T17:16:00Z">
              <m:r>
                <m:rPr/>
                <w:rPr>
                  <w:rFonts w:ascii="Cambria Math" w:hAnsi="Cambria Math"/>
                </w:rPr>
                <m:t>P</m:t>
              </m:r>
            </w:ins>
            <m:ctrlPr>
              <w:ins w:id="3281" w:author="峰 高" w:date="2024-05-13T17:16:00Z">
                <w:rPr>
                  <w:rFonts w:ascii="Cambria Math" w:hAnsi="Cambria Math"/>
                  <w:iCs/>
                </w:rPr>
              </w:ins>
            </m:ctrlPr>
          </m:sub>
        </m:sSub>
        <m:sSub>
          <m:sSubPr>
            <m:ctrlPr>
              <w:ins w:id="3282" w:author="峰 高" w:date="2024-05-13T17:16:00Z">
                <w:rPr>
                  <w:rFonts w:ascii="Cambria Math" w:hAnsi="Cambria Math"/>
                  <w:iCs/>
                </w:rPr>
              </w:ins>
            </m:ctrlPr>
          </m:sSubPr>
          <m:e>
            <w:ins w:id="3283" w:author="峰 高" w:date="2024-05-13T17:16:00Z">
              <m:r>
                <m:rPr/>
                <w:rPr>
                  <w:rFonts w:ascii="Cambria Math" w:hAnsi="Cambria Math"/>
                </w:rPr>
                <m:t>O</m:t>
              </m:r>
            </w:ins>
            <m:ctrlPr>
              <w:ins w:id="3284" w:author="峰 高" w:date="2024-05-13T17:16:00Z">
                <w:rPr>
                  <w:rFonts w:ascii="Cambria Math" w:hAnsi="Cambria Math"/>
                  <w:iCs/>
                </w:rPr>
              </w:ins>
            </m:ctrlPr>
          </m:e>
          <m:sub>
            <w:ins w:id="3285" w:author="峰 高" w:date="2024-05-13T17:16:00Z">
              <m:r>
                <m:rPr/>
                <w:rPr>
                  <w:rFonts w:ascii="Cambria Math" w:hAnsi="Cambria Math"/>
                </w:rPr>
                <m:t>2</m:t>
              </m:r>
            </w:ins>
            <m:ctrlPr>
              <w:ins w:id="3286" w:author="峰 高" w:date="2024-05-13T17:16:00Z">
                <w:rPr>
                  <w:rFonts w:ascii="Cambria Math" w:hAnsi="Cambria Math"/>
                  <w:iCs/>
                </w:rPr>
              </w:ins>
            </m:ctrlPr>
          </m:sub>
        </m:sSub>
      </m:oMath>
      <w:ins w:id="3287" w:author="峰 高" w:date="2024-05-13T17:15:00Z">
        <w:r>
          <w:rPr>
            <w:rFonts w:hint="eastAsia"/>
            <w:iCs/>
          </w:rPr>
          <w:t>)是指血液中氧合血红蛋白占血红蛋白的百分比，定义如下：</w:t>
        </w:r>
      </w:ins>
    </w:p>
    <w:p>
      <w:pPr>
        <w:rPr>
          <w:ins w:id="3288" w:author="峰 高" w:date="2024-05-13T17:16:00Z"/>
          <w:rFonts w:ascii="Times New Roman" w:hAnsi="Times New Roman"/>
          <w:i w:val="0"/>
          <w:iCs/>
          <w:rPrChange w:id="3289" w:author="峰 高" w:date="2024-05-13T17:16:00Z">
            <w:rPr>
              <w:ins w:id="3290" w:author="峰 高" w:date="2024-05-13T17:16:00Z"/>
              <w:rFonts w:ascii="Cambria Math" w:hAnsi="Cambria Math"/>
              <w:i/>
              <w:iCs/>
            </w:rPr>
          </w:rPrChange>
        </w:rPr>
      </w:pPr>
      <m:oMathPara>
        <m:oMath>
          <m:eqArr>
            <m:eqArrPr>
              <m:maxDist m:val="1"/>
              <m:ctrlPr>
                <w:ins w:id="3291" w:author="峰 高" w:date="2024-05-13T17:16:00Z">
                  <w:rPr>
                    <w:rFonts w:ascii="Cambria Math" w:hAnsi="Cambria Math"/>
                    <w:iCs/>
                  </w:rPr>
                </w:ins>
              </m:ctrlPr>
            </m:eqArrPr>
            <m:e>
              <m:sSub>
                <m:sSubPr>
                  <m:ctrlPr>
                    <w:ins w:id="3292" w:author="峰 高" w:date="2024-05-13T17:16:00Z">
                      <w:rPr>
                        <w:rFonts w:ascii="Cambria Math" w:hAnsi="Cambria Math"/>
                        <w:iCs/>
                      </w:rPr>
                    </w:ins>
                  </m:ctrlPr>
                </m:sSubPr>
                <m:e>
                  <w:ins w:id="3293" w:author="峰 高" w:date="2024-05-13T17:16:00Z">
                    <m:r>
                      <m:rPr/>
                      <w:rPr>
                        <w:rFonts w:ascii="Cambria Math" w:hAnsi="Cambria Math"/>
                      </w:rPr>
                      <m:t>S</m:t>
                    </m:r>
                  </w:ins>
                  <m:ctrlPr>
                    <w:ins w:id="3294" w:author="峰 高" w:date="2024-05-13T17:16:00Z">
                      <w:rPr>
                        <w:rFonts w:ascii="Cambria Math" w:hAnsi="Cambria Math"/>
                        <w:iCs/>
                      </w:rPr>
                    </w:ins>
                  </m:ctrlPr>
                </m:e>
                <m:sub>
                  <w:ins w:id="3295" w:author="峰 高" w:date="2024-05-13T17:16:00Z">
                    <m:r>
                      <m:rPr/>
                      <w:rPr>
                        <w:rFonts w:ascii="Cambria Math" w:hAnsi="Cambria Math"/>
                      </w:rPr>
                      <m:t>P</m:t>
                    </m:r>
                  </w:ins>
                  <m:ctrlPr>
                    <w:ins w:id="3296" w:author="峰 高" w:date="2024-05-13T17:16:00Z">
                      <w:rPr>
                        <w:rFonts w:ascii="Cambria Math" w:hAnsi="Cambria Math"/>
                        <w:iCs/>
                      </w:rPr>
                    </w:ins>
                  </m:ctrlPr>
                </m:sub>
              </m:sSub>
              <m:sSub>
                <m:sSubPr>
                  <m:ctrlPr>
                    <w:ins w:id="3297" w:author="峰 高" w:date="2024-05-13T17:16:00Z">
                      <w:rPr>
                        <w:rFonts w:ascii="Cambria Math" w:hAnsi="Cambria Math"/>
                        <w:iCs/>
                      </w:rPr>
                    </w:ins>
                  </m:ctrlPr>
                </m:sSubPr>
                <m:e>
                  <w:ins w:id="3298" w:author="峰 高" w:date="2024-05-13T17:16:00Z">
                    <m:r>
                      <m:rPr/>
                      <w:rPr>
                        <w:rFonts w:ascii="Cambria Math" w:hAnsi="Cambria Math"/>
                      </w:rPr>
                      <m:t>O</m:t>
                    </m:r>
                  </w:ins>
                  <m:ctrlPr>
                    <w:ins w:id="3299" w:author="峰 高" w:date="2024-05-13T17:16:00Z">
                      <w:rPr>
                        <w:rFonts w:ascii="Cambria Math" w:hAnsi="Cambria Math"/>
                        <w:iCs/>
                      </w:rPr>
                    </w:ins>
                  </m:ctrlPr>
                </m:e>
                <m:sub>
                  <w:ins w:id="3300" w:author="峰 高" w:date="2024-05-13T17:16:00Z">
                    <m:r>
                      <m:rPr/>
                      <w:rPr>
                        <w:rFonts w:ascii="Cambria Math" w:hAnsi="Cambria Math"/>
                      </w:rPr>
                      <m:t>2</m:t>
                    </m:r>
                  </w:ins>
                  <m:ctrlPr>
                    <w:ins w:id="3301" w:author="峰 高" w:date="2024-05-13T17:16:00Z">
                      <w:rPr>
                        <w:rFonts w:ascii="Cambria Math" w:hAnsi="Cambria Math"/>
                        <w:iCs/>
                      </w:rPr>
                    </w:ins>
                  </m:ctrlPr>
                </m:sub>
              </m:sSub>
              <w:ins w:id="3302" w:author="峰 高" w:date="2024-05-13T17:16:00Z">
                <m:r>
                  <m:rPr/>
                  <w:rPr>
                    <w:rFonts w:ascii="Cambria Math" w:hAnsi="Cambria Math"/>
                  </w:rPr>
                  <m:t>=</m:t>
                </m:r>
              </w:ins>
              <m:f>
                <m:fPr>
                  <m:ctrlPr>
                    <w:ins w:id="3303" w:author="峰 高" w:date="2024-05-13T17:16:00Z">
                      <w:rPr>
                        <w:rFonts w:ascii="Cambria Math" w:hAnsi="Cambria Math"/>
                        <w:iCs/>
                      </w:rPr>
                    </w:ins>
                  </m:ctrlPr>
                </m:fPr>
                <m:num>
                  <m:sSub>
                    <m:sSubPr>
                      <m:ctrlPr>
                        <w:ins w:id="3304" w:author="峰 高" w:date="2024-05-13T17:16:00Z">
                          <w:rPr>
                            <w:rFonts w:ascii="Cambria Math" w:hAnsi="Cambria Math"/>
                            <w:iCs/>
                          </w:rPr>
                        </w:ins>
                      </m:ctrlPr>
                    </m:sSubPr>
                    <m:e>
                      <w:ins w:id="3305" w:author="峰 高" w:date="2024-05-13T17:16:00Z">
                        <m:r>
                          <m:rPr/>
                          <w:rPr>
                            <w:rFonts w:ascii="Cambria Math" w:hAnsi="Cambria Math"/>
                          </w:rPr>
                          <m:t>H</m:t>
                        </m:r>
                      </w:ins>
                      <m:ctrlPr>
                        <w:ins w:id="3306" w:author="峰 高" w:date="2024-05-13T17:16:00Z">
                          <w:rPr>
                            <w:rFonts w:ascii="Cambria Math" w:hAnsi="Cambria Math"/>
                            <w:iCs/>
                          </w:rPr>
                        </w:ins>
                      </m:ctrlPr>
                    </m:e>
                    <m:sub>
                      <w:ins w:id="3307" w:author="峰 高" w:date="2024-05-13T17:16:00Z">
                        <m:r>
                          <m:rPr/>
                          <w:rPr>
                            <w:rFonts w:ascii="Cambria Math" w:hAnsi="Cambria Math"/>
                          </w:rPr>
                          <m:t>b</m:t>
                        </m:r>
                      </w:ins>
                      <m:ctrlPr>
                        <w:ins w:id="3308" w:author="峰 高" w:date="2024-05-13T17:16:00Z">
                          <w:rPr>
                            <w:rFonts w:ascii="Cambria Math" w:hAnsi="Cambria Math"/>
                            <w:iCs/>
                          </w:rPr>
                        </w:ins>
                      </m:ctrlPr>
                    </m:sub>
                  </m:sSub>
                  <m:sSub>
                    <m:sSubPr>
                      <m:ctrlPr>
                        <w:ins w:id="3309" w:author="峰 高" w:date="2024-05-13T17:16:00Z">
                          <w:rPr>
                            <w:rFonts w:ascii="Cambria Math" w:hAnsi="Cambria Math"/>
                            <w:iCs/>
                          </w:rPr>
                        </w:ins>
                      </m:ctrlPr>
                    </m:sSubPr>
                    <m:e>
                      <w:ins w:id="3310" w:author="峰 高" w:date="2024-05-13T17:16:00Z">
                        <m:r>
                          <m:rPr/>
                          <w:rPr>
                            <w:rFonts w:ascii="Cambria Math" w:hAnsi="Cambria Math"/>
                          </w:rPr>
                          <m:t>O</m:t>
                        </m:r>
                      </w:ins>
                      <m:ctrlPr>
                        <w:ins w:id="3311" w:author="峰 高" w:date="2024-05-13T17:16:00Z">
                          <w:rPr>
                            <w:rFonts w:ascii="Cambria Math" w:hAnsi="Cambria Math"/>
                            <w:iCs/>
                          </w:rPr>
                        </w:ins>
                      </m:ctrlPr>
                    </m:e>
                    <m:sub>
                      <w:ins w:id="3312" w:author="峰 高" w:date="2024-05-13T17:16:00Z">
                        <m:r>
                          <m:rPr/>
                          <w:rPr>
                            <w:rFonts w:ascii="Cambria Math" w:hAnsi="Cambria Math"/>
                          </w:rPr>
                          <m:t>2</m:t>
                        </m:r>
                      </w:ins>
                      <m:ctrlPr>
                        <w:ins w:id="3313" w:author="峰 高" w:date="2024-05-13T17:16:00Z">
                          <w:rPr>
                            <w:rFonts w:ascii="Cambria Math" w:hAnsi="Cambria Math"/>
                            <w:iCs/>
                          </w:rPr>
                        </w:ins>
                      </m:ctrlPr>
                    </m:sub>
                  </m:sSub>
                  <m:ctrlPr>
                    <w:ins w:id="3314" w:author="峰 高" w:date="2024-05-13T17:16:00Z">
                      <w:rPr>
                        <w:rFonts w:ascii="Cambria Math" w:hAnsi="Cambria Math"/>
                        <w:iCs/>
                      </w:rPr>
                    </w:ins>
                  </m:ctrlPr>
                </m:num>
                <m:den>
                  <m:sSub>
                    <w:bookmarkStart w:id="160" w:name="_Hlk166513050"/>
                    <m:sSubPr>
                      <m:ctrlPr>
                        <w:ins w:id="3315" w:author="峰 高" w:date="2024-05-13T17:16:00Z">
                          <w:rPr>
                            <w:rFonts w:ascii="Cambria Math" w:hAnsi="Cambria Math"/>
                            <w:iCs/>
                          </w:rPr>
                        </w:ins>
                      </m:ctrlPr>
                    </m:sSubPr>
                    <m:e>
                      <w:ins w:id="3316" w:author="峰 高" w:date="2024-05-13T17:16:00Z">
                        <m:r>
                          <m:rPr/>
                          <w:rPr>
                            <w:rFonts w:ascii="Cambria Math" w:hAnsi="Cambria Math"/>
                          </w:rPr>
                          <m:t>H</m:t>
                        </m:r>
                      </w:ins>
                      <m:ctrlPr>
                        <w:ins w:id="3317" w:author="峰 高" w:date="2024-05-13T17:16:00Z">
                          <w:rPr>
                            <w:rFonts w:ascii="Cambria Math" w:hAnsi="Cambria Math"/>
                            <w:iCs/>
                          </w:rPr>
                        </w:ins>
                      </m:ctrlPr>
                    </m:e>
                    <m:sub>
                      <w:ins w:id="3318" w:author="峰 高" w:date="2024-05-13T17:16:00Z">
                        <m:r>
                          <m:rPr/>
                          <w:rPr>
                            <w:rFonts w:ascii="Cambria Math" w:hAnsi="Cambria Math"/>
                          </w:rPr>
                          <m:t>b</m:t>
                        </m:r>
                      </w:ins>
                      <m:ctrlPr>
                        <w:ins w:id="3319" w:author="峰 高" w:date="2024-05-13T17:16:00Z">
                          <w:rPr>
                            <w:rFonts w:ascii="Cambria Math" w:hAnsi="Cambria Math"/>
                            <w:iCs/>
                          </w:rPr>
                        </w:ins>
                      </m:ctrlPr>
                    </m:sub>
                  </m:sSub>
                  <m:sSub>
                    <m:sSubPr>
                      <m:ctrlPr>
                        <w:ins w:id="3320" w:author="峰 高" w:date="2024-05-13T17:16:00Z">
                          <w:rPr>
                            <w:rFonts w:ascii="Cambria Math" w:hAnsi="Cambria Math"/>
                            <w:iCs/>
                          </w:rPr>
                        </w:ins>
                      </m:ctrlPr>
                    </m:sSubPr>
                    <m:e>
                      <w:ins w:id="3321" w:author="峰 高" w:date="2024-05-13T17:16:00Z">
                        <m:r>
                          <m:rPr/>
                          <w:rPr>
                            <w:rFonts w:ascii="Cambria Math" w:hAnsi="Cambria Math"/>
                          </w:rPr>
                          <m:t>O</m:t>
                        </m:r>
                      </w:ins>
                      <m:ctrlPr>
                        <w:ins w:id="3322" w:author="峰 高" w:date="2024-05-13T17:16:00Z">
                          <w:rPr>
                            <w:rFonts w:ascii="Cambria Math" w:hAnsi="Cambria Math"/>
                            <w:iCs/>
                          </w:rPr>
                        </w:ins>
                      </m:ctrlPr>
                    </m:e>
                    <m:sub>
                      <w:ins w:id="3323" w:author="峰 高" w:date="2024-05-13T17:16:00Z">
                        <m:r>
                          <m:rPr/>
                          <w:rPr>
                            <w:rFonts w:ascii="Cambria Math" w:hAnsi="Cambria Math"/>
                          </w:rPr>
                          <m:t>2</m:t>
                        </m:r>
                      </w:ins>
                      <m:ctrlPr>
                        <w:ins w:id="3324" w:author="峰 高" w:date="2024-05-13T17:16:00Z">
                          <w:rPr>
                            <w:rFonts w:ascii="Cambria Math" w:hAnsi="Cambria Math"/>
                            <w:iCs/>
                          </w:rPr>
                        </w:ins>
                      </m:ctrlPr>
                      <w:bookmarkEnd w:id="160"/>
                    </m:sub>
                  </m:sSub>
                  <w:ins w:id="3325" w:author="峰 高" w:date="2024-05-13T17:16:00Z">
                    <m:r>
                      <m:rPr/>
                      <w:rPr>
                        <w:rFonts w:ascii="Cambria Math" w:hAnsi="Cambria Math"/>
                      </w:rPr>
                      <m:t>+</m:t>
                    </m:r>
                  </w:ins>
                  <m:sSub>
                    <m:sSubPr>
                      <m:ctrlPr>
                        <w:ins w:id="3326" w:author="峰 高" w:date="2024-05-13T17:16:00Z">
                          <w:rPr>
                            <w:rFonts w:ascii="Cambria Math" w:hAnsi="Cambria Math"/>
                            <w:iCs/>
                          </w:rPr>
                        </w:ins>
                      </m:ctrlPr>
                    </m:sSubPr>
                    <m:e>
                      <w:ins w:id="3327" w:author="峰 高" w:date="2024-05-13T17:16:00Z">
                        <m:r>
                          <m:rPr/>
                          <w:rPr>
                            <w:rFonts w:ascii="Cambria Math" w:hAnsi="Cambria Math"/>
                          </w:rPr>
                          <m:t>H</m:t>
                        </m:r>
                      </w:ins>
                      <m:ctrlPr>
                        <w:ins w:id="3328" w:author="峰 高" w:date="2024-05-13T17:16:00Z">
                          <w:rPr>
                            <w:rFonts w:ascii="Cambria Math" w:hAnsi="Cambria Math"/>
                            <w:iCs/>
                          </w:rPr>
                        </w:ins>
                      </m:ctrlPr>
                    </m:e>
                    <m:sub>
                      <w:ins w:id="3329" w:author="峰 高" w:date="2024-05-13T17:16:00Z">
                        <m:r>
                          <m:rPr/>
                          <w:rPr>
                            <w:rFonts w:ascii="Cambria Math" w:hAnsi="Cambria Math"/>
                          </w:rPr>
                          <m:t>b</m:t>
                        </m:r>
                      </w:ins>
                      <m:ctrlPr>
                        <w:ins w:id="3330" w:author="峰 高" w:date="2024-05-13T17:16:00Z">
                          <w:rPr>
                            <w:rFonts w:ascii="Cambria Math" w:hAnsi="Cambria Math"/>
                            <w:iCs/>
                          </w:rPr>
                        </w:ins>
                      </m:ctrlPr>
                    </m:sub>
                  </m:sSub>
                  <m:ctrlPr>
                    <w:ins w:id="3331" w:author="峰 高" w:date="2024-05-13T17:16:00Z">
                      <w:rPr>
                        <w:rFonts w:ascii="Cambria Math" w:hAnsi="Cambria Math"/>
                        <w:iCs/>
                      </w:rPr>
                    </w:ins>
                  </m:ctrlPr>
                </m:den>
              </m:f>
              <w:ins w:id="3332" w:author="峰 高" w:date="2024-05-13T17:16:00Z">
                <m:r>
                  <m:rPr/>
                  <w:rPr>
                    <w:rFonts w:ascii="Cambria Math" w:hAnsi="Cambria Math"/>
                  </w:rPr>
                  <m:t>×100</m:t>
                </m:r>
              </w:ins>
              <w:ins w:id="3333" w:author="峰 高" w:date="2024-05-13T17:16:00Z">
                <m:r>
                  <m:rPr>
                    <m:sty m:val="p"/>
                  </m:rPr>
                  <w:rPr>
                    <w:rFonts w:ascii="Cambria Math" w:hAnsi="Cambria Math"/>
                  </w:rPr>
                  <m:t>%</m:t>
                </m:r>
              </w:ins>
              <m:r>
                <m:rPr/>
                <w:rPr>
                  <w:rFonts w:ascii="Cambria Math" w:hAnsi="Cambria Math"/>
                </w:rPr>
                <m:t>#</m:t>
              </m:r>
              <m:d>
                <m:dPr>
                  <m:begChr m:val="（"/>
                  <m:endChr m:val="）"/>
                  <m:ctrlPr>
                    <w:ins w:id="3334" w:author="峰 高" w:date="2024-05-13T17:16:00Z">
                      <w:rPr>
                        <w:rFonts w:ascii="Cambria Math" w:hAnsi="Cambria Math"/>
                        <w:iCs/>
                      </w:rPr>
                    </w:ins>
                  </m:ctrlPr>
                </m:dPr>
                <m:e>
                  <w:ins w:id="3335" w:author="峰 高" w:date="2024-05-13T17:16:00Z">
                    <m:r>
                      <m:rPr>
                        <m:sty m:val="p"/>
                      </m:rPr>
                      <w:rPr>
                        <w:rFonts w:ascii="Cambria Math"/>
                      </w:rPr>
                      <m:t>4.11</m:t>
                    </m:r>
                  </w:ins>
                  <m:ctrlPr>
                    <w:ins w:id="3336" w:author="峰 高" w:date="2024-05-13T17:16:00Z">
                      <w:rPr>
                        <w:rFonts w:ascii="Cambria Math" w:hAnsi="Cambria Math"/>
                        <w:iCs/>
                      </w:rPr>
                    </w:ins>
                  </m:ctrlPr>
                </m:e>
              </m:d>
              <m:ctrlPr>
                <w:ins w:id="3337" w:author="峰 高" w:date="2024-05-13T17:16:00Z">
                  <w:rPr>
                    <w:rFonts w:ascii="Cambria Math" w:hAnsi="Cambria Math"/>
                    <w:i/>
                    <w:iCs/>
                  </w:rPr>
                </w:ins>
              </m:ctrlPr>
            </m:e>
          </m:eqArr>
        </m:oMath>
      </m:oMathPara>
    </w:p>
    <w:p>
      <w:pPr>
        <w:rPr>
          <w:ins w:id="3338" w:author="峰 高" w:date="2024-05-13T17:16:00Z"/>
          <w:iCs/>
        </w:rPr>
      </w:pPr>
    </w:p>
    <w:p>
      <w:pPr>
        <w:rPr>
          <w:ins w:id="3339" w:author="峰 高" w:date="2024-05-13T17:17:00Z"/>
          <w:iCs/>
        </w:rPr>
      </w:pPr>
      <w:ins w:id="3340" w:author="峰 高" w:date="2024-05-13T17:16:00Z">
        <w:r>
          <w:rPr>
            <w:rFonts w:hint="eastAsia"/>
            <w:iCs/>
          </w:rPr>
          <w:t>式中</w:t>
        </w:r>
      </w:ins>
      <w:ins w:id="3341" w:author="峰 高" w:date="2024-05-13T17:17:00Z">
        <w:r>
          <w:rPr>
            <w:rFonts w:hint="eastAsia"/>
            <w:iCs/>
          </w:rPr>
          <w:t>，</w:t>
        </w:r>
      </w:ins>
      <m:oMath>
        <m:sSub>
          <m:sSubPr>
            <m:ctrlPr>
              <w:ins w:id="3342" w:author="峰 高" w:date="2024-05-13T17:17:00Z">
                <w:rPr>
                  <w:rFonts w:ascii="Cambria Math" w:hAnsi="Cambria Math"/>
                  <w:iCs/>
                </w:rPr>
              </w:ins>
            </m:ctrlPr>
          </m:sSubPr>
          <m:e>
            <w:ins w:id="3343" w:author="峰 高" w:date="2024-05-13T17:17:00Z">
              <m:r>
                <m:rPr/>
                <w:rPr>
                  <w:rFonts w:ascii="Cambria Math" w:hAnsi="Cambria Math"/>
                </w:rPr>
                <m:t>H</m:t>
              </m:r>
            </w:ins>
            <m:ctrlPr>
              <w:ins w:id="3344" w:author="峰 高" w:date="2024-05-13T17:17:00Z">
                <w:rPr>
                  <w:rFonts w:ascii="Cambria Math" w:hAnsi="Cambria Math"/>
                  <w:iCs/>
                </w:rPr>
              </w:ins>
            </m:ctrlPr>
          </m:e>
          <m:sub>
            <w:ins w:id="3345" w:author="峰 高" w:date="2024-05-13T17:17:00Z">
              <m:r>
                <m:rPr/>
                <w:rPr>
                  <w:rFonts w:ascii="Cambria Math" w:hAnsi="Cambria Math"/>
                </w:rPr>
                <m:t>b</m:t>
              </m:r>
            </w:ins>
            <m:ctrlPr>
              <w:ins w:id="3346" w:author="峰 高" w:date="2024-05-13T17:17:00Z">
                <w:rPr>
                  <w:rFonts w:ascii="Cambria Math" w:hAnsi="Cambria Math"/>
                  <w:iCs/>
                </w:rPr>
              </w:ins>
            </m:ctrlPr>
          </m:sub>
        </m:sSub>
        <m:sSub>
          <m:sSubPr>
            <m:ctrlPr>
              <w:ins w:id="3347" w:author="峰 高" w:date="2024-05-13T17:17:00Z">
                <w:rPr>
                  <w:rFonts w:ascii="Cambria Math" w:hAnsi="Cambria Math"/>
                  <w:iCs/>
                </w:rPr>
              </w:ins>
            </m:ctrlPr>
          </m:sSubPr>
          <m:e>
            <w:ins w:id="3348" w:author="峰 高" w:date="2024-05-13T17:17:00Z">
              <m:r>
                <m:rPr/>
                <w:rPr>
                  <w:rFonts w:ascii="Cambria Math" w:hAnsi="Cambria Math"/>
                </w:rPr>
                <m:t>O</m:t>
              </m:r>
            </w:ins>
            <m:ctrlPr>
              <w:ins w:id="3349" w:author="峰 高" w:date="2024-05-13T17:17:00Z">
                <w:rPr>
                  <w:rFonts w:ascii="Cambria Math" w:hAnsi="Cambria Math"/>
                  <w:iCs/>
                </w:rPr>
              </w:ins>
            </m:ctrlPr>
          </m:e>
          <m:sub>
            <w:ins w:id="3350" w:author="峰 高" w:date="2024-05-13T17:17:00Z">
              <m:r>
                <m:rPr/>
                <w:rPr>
                  <w:rFonts w:ascii="Cambria Math" w:hAnsi="Cambria Math"/>
                </w:rPr>
                <m:t>2</m:t>
              </m:r>
            </w:ins>
            <m:ctrlPr>
              <w:ins w:id="3351" w:author="峰 高" w:date="2024-05-13T17:17:00Z">
                <w:rPr>
                  <w:rFonts w:ascii="Cambria Math" w:hAnsi="Cambria Math"/>
                  <w:iCs/>
                </w:rPr>
              </w:ins>
            </m:ctrlPr>
          </m:sub>
        </m:sSub>
      </m:oMath>
      <w:ins w:id="3352" w:author="峰 高" w:date="2024-05-13T17:16:00Z">
        <w:r>
          <w:rPr>
            <w:rFonts w:hint="eastAsia"/>
            <w:iCs/>
          </w:rPr>
          <w:t>代表氧合血红蛋白含量</w:t>
        </w:r>
      </w:ins>
      <w:ins w:id="3353" w:author="峰 高" w:date="2024-05-13T17:17:00Z">
        <w:r>
          <w:rPr>
            <w:rFonts w:hint="eastAsia"/>
            <w:iCs/>
          </w:rPr>
          <w:t>，</w:t>
        </w:r>
      </w:ins>
      <m:oMath>
        <m:sSub>
          <m:sSubPr>
            <m:ctrlPr>
              <w:ins w:id="3354" w:author="峰 高" w:date="2024-05-13T17:17:00Z">
                <w:rPr>
                  <w:rFonts w:ascii="Cambria Math" w:hAnsi="Cambria Math"/>
                  <w:iCs/>
                </w:rPr>
              </w:ins>
            </m:ctrlPr>
          </m:sSubPr>
          <m:e>
            <w:ins w:id="3355" w:author="峰 高" w:date="2024-05-13T17:17:00Z">
              <m:r>
                <m:rPr/>
                <w:rPr>
                  <w:rFonts w:ascii="Cambria Math" w:hAnsi="Cambria Math"/>
                </w:rPr>
                <m:t>H</m:t>
              </m:r>
            </w:ins>
            <m:ctrlPr>
              <w:ins w:id="3356" w:author="峰 高" w:date="2024-05-13T17:17:00Z">
                <w:rPr>
                  <w:rFonts w:ascii="Cambria Math" w:hAnsi="Cambria Math"/>
                  <w:iCs/>
                </w:rPr>
              </w:ins>
            </m:ctrlPr>
          </m:e>
          <m:sub>
            <w:ins w:id="3357" w:author="峰 高" w:date="2024-05-13T17:17:00Z">
              <m:r>
                <m:rPr/>
                <w:rPr>
                  <w:rFonts w:ascii="Cambria Math" w:hAnsi="Cambria Math"/>
                </w:rPr>
                <m:t>b</m:t>
              </m:r>
            </w:ins>
            <m:ctrlPr>
              <w:ins w:id="3358" w:author="峰 高" w:date="2024-05-13T17:17:00Z">
                <w:rPr>
                  <w:rFonts w:ascii="Cambria Math" w:hAnsi="Cambria Math"/>
                  <w:iCs/>
                </w:rPr>
              </w:ins>
            </m:ctrlPr>
          </m:sub>
        </m:sSub>
      </m:oMath>
      <w:ins w:id="3359" w:author="峰 高" w:date="2024-05-13T17:16:00Z">
        <w:r>
          <w:rPr>
            <w:rFonts w:hint="eastAsia"/>
            <w:iCs/>
          </w:rPr>
          <w:t>代表血红蛋白含量。</w:t>
        </w:r>
      </w:ins>
    </w:p>
    <w:p>
      <w:pPr>
        <w:rPr>
          <w:ins w:id="3360" w:author="峰 高" w:date="2024-05-13T17:16:00Z"/>
          <w:iCs/>
        </w:rPr>
      </w:pPr>
      <w:ins w:id="3361" w:author="峰 高" w:date="2024-05-13T17:17:00Z">
        <w:r>
          <w:rPr>
            <w:iCs/>
          </w:rPr>
          <w:tab/>
        </w:r>
      </w:ins>
      <w:ins w:id="3362" w:author="峰 高" w:date="2024-05-13T17:17:00Z">
        <w:r>
          <w:rPr>
            <w:rFonts w:hint="eastAsia"/>
            <w:iCs/>
          </w:rPr>
          <w:t>接收光（反射光或者透射光）中的直流分量(DC)根据朗伯比尔定律可以推出以下公式：</w:t>
        </w:r>
      </w:ins>
    </w:p>
    <w:p>
      <w:pPr>
        <w:rPr>
          <w:ins w:id="3363" w:author="峰 高" w:date="2024-05-13T17:18:00Z"/>
          <w:rFonts w:ascii="Times New Roman" w:hAnsi="Times New Roman"/>
          <w:i w:val="0"/>
          <w:iCs/>
          <w:rPrChange w:id="3364" w:author="峰 高" w:date="2024-05-13T17:18:00Z">
            <w:rPr>
              <w:ins w:id="3365" w:author="峰 高" w:date="2024-05-13T17:18:00Z"/>
              <w:rFonts w:ascii="Cambria Math" w:hAnsi="Cambria Math"/>
              <w:i/>
              <w:iCs/>
            </w:rPr>
          </w:rPrChange>
        </w:rPr>
      </w:pPr>
      <m:oMathPara>
        <m:oMath>
          <m:eqArr>
            <m:eqArrPr>
              <m:maxDist m:val="1"/>
              <m:ctrlPr>
                <w:ins w:id="3366" w:author="峰 高" w:date="2024-05-13T17:18:00Z">
                  <w:rPr>
                    <w:rFonts w:ascii="Cambria Math" w:hAnsi="Cambria Math"/>
                    <w:i/>
                    <w:iCs/>
                  </w:rPr>
                </w:ins>
              </m:ctrlPr>
            </m:eqArrPr>
            <m:e>
              <m:sSub>
                <m:sSubPr>
                  <m:ctrlPr>
                    <w:ins w:id="3367" w:author="峰 高" w:date="2024-05-13T17:18:00Z">
                      <w:rPr>
                        <w:rFonts w:ascii="Cambria Math" w:hAnsi="Cambria Math"/>
                        <w:iCs/>
                      </w:rPr>
                    </w:ins>
                  </m:ctrlPr>
                </m:sSubPr>
                <m:e>
                  <w:ins w:id="3368" w:author="峰 高" w:date="2024-05-13T17:18:00Z">
                    <m:r>
                      <m:rPr/>
                      <w:rPr>
                        <w:rFonts w:ascii="Cambria Math" w:hAnsi="Cambria Math"/>
                      </w:rPr>
                      <m:t>I</m:t>
                    </m:r>
                  </w:ins>
                  <m:ctrlPr>
                    <w:ins w:id="3369" w:author="峰 高" w:date="2024-05-13T17:18:00Z">
                      <w:rPr>
                        <w:rFonts w:ascii="Cambria Math" w:hAnsi="Cambria Math"/>
                        <w:iCs/>
                      </w:rPr>
                    </w:ins>
                  </m:ctrlPr>
                </m:e>
                <m:sub>
                  <w:ins w:id="3370" w:author="峰 高" w:date="2024-05-13T17:18:00Z">
                    <m:r>
                      <m:rPr/>
                      <w:rPr>
                        <w:rFonts w:ascii="Cambria Math" w:hAnsi="Cambria Math"/>
                      </w:rPr>
                      <m:t>DC</m:t>
                    </m:r>
                  </w:ins>
                  <m:ctrlPr>
                    <w:ins w:id="3371" w:author="峰 高" w:date="2024-05-13T17:18:00Z">
                      <w:rPr>
                        <w:rFonts w:ascii="Cambria Math" w:hAnsi="Cambria Math"/>
                        <w:iCs/>
                      </w:rPr>
                    </w:ins>
                  </m:ctrlPr>
                </m:sub>
              </m:sSub>
              <w:ins w:id="3372" w:author="峰 高" w:date="2024-05-13T17:18:00Z">
                <m:r>
                  <m:rPr/>
                  <w:rPr>
                    <w:rFonts w:ascii="Cambria Math" w:hAnsi="Cambria Math"/>
                  </w:rPr>
                  <m:t>=γ</m:t>
                </m:r>
              </w:ins>
              <m:sSub>
                <m:sSubPr>
                  <m:ctrlPr>
                    <w:ins w:id="3373" w:author="峰 高" w:date="2024-05-13T17:18:00Z">
                      <w:rPr>
                        <w:rFonts w:ascii="Cambria Math" w:hAnsi="Cambria Math"/>
                        <w:iCs/>
                      </w:rPr>
                    </w:ins>
                  </m:ctrlPr>
                </m:sSubPr>
                <m:e>
                  <w:ins w:id="3374" w:author="峰 高" w:date="2024-05-13T17:18:00Z">
                    <m:r>
                      <m:rPr/>
                      <w:rPr>
                        <w:rFonts w:ascii="Cambria Math" w:hAnsi="Cambria Math"/>
                      </w:rPr>
                      <m:t>I</m:t>
                    </m:r>
                  </w:ins>
                  <m:ctrlPr>
                    <w:ins w:id="3375" w:author="峰 高" w:date="2024-05-13T17:18:00Z">
                      <w:rPr>
                        <w:rFonts w:ascii="Cambria Math" w:hAnsi="Cambria Math"/>
                        <w:iCs/>
                      </w:rPr>
                    </w:ins>
                  </m:ctrlPr>
                </m:e>
                <m:sub>
                  <w:ins w:id="3376" w:author="峰 高" w:date="2024-05-13T17:18:00Z">
                    <m:r>
                      <m:rPr/>
                      <w:rPr>
                        <w:rFonts w:ascii="Cambria Math" w:hAnsi="Cambria Math"/>
                      </w:rPr>
                      <m:t>0</m:t>
                    </m:r>
                  </w:ins>
                  <m:ctrlPr>
                    <w:ins w:id="3377" w:author="峰 高" w:date="2024-05-13T17:18:00Z">
                      <w:rPr>
                        <w:rFonts w:ascii="Cambria Math" w:hAnsi="Cambria Math"/>
                        <w:iCs/>
                      </w:rPr>
                    </w:ins>
                  </m:ctrlPr>
                </m:sub>
              </m:sSub>
              <m:sSup>
                <m:sSupPr>
                  <m:ctrlPr>
                    <w:ins w:id="3378" w:author="峰 高" w:date="2024-05-13T17:18:00Z">
                      <w:rPr>
                        <w:rFonts w:ascii="Cambria Math" w:hAnsi="Cambria Math"/>
                        <w:iCs/>
                      </w:rPr>
                    </w:ins>
                  </m:ctrlPr>
                </m:sSupPr>
                <m:e>
                  <w:ins w:id="3379" w:author="峰 高" w:date="2024-05-13T17:18:00Z">
                    <m:r>
                      <m:rPr/>
                      <w:rPr>
                        <w:rFonts w:ascii="Cambria Math" w:hAnsi="Cambria Math"/>
                      </w:rPr>
                      <m:t>e</m:t>
                    </m:r>
                  </w:ins>
                  <m:ctrlPr>
                    <w:ins w:id="3380" w:author="峰 高" w:date="2024-05-13T17:18:00Z">
                      <w:rPr>
                        <w:rFonts w:ascii="Cambria Math" w:hAnsi="Cambria Math"/>
                        <w:iCs/>
                      </w:rPr>
                    </w:ins>
                  </m:ctrlPr>
                </m:e>
                <m:sup>
                  <w:ins w:id="3381" w:author="峰 高" w:date="2024-05-13T17:18:00Z">
                    <m:r>
                      <m:rPr/>
                      <w:rPr>
                        <w:rFonts w:ascii="Cambria Math" w:hAnsi="Cambria Math"/>
                      </w:rPr>
                      <m:t>−</m:t>
                    </m:r>
                  </w:ins>
                  <m:sSub>
                    <m:sSubPr>
                      <m:ctrlPr>
                        <w:ins w:id="3382" w:author="峰 高" w:date="2024-05-13T17:18:00Z">
                          <w:rPr>
                            <w:rFonts w:ascii="Cambria Math" w:hAnsi="Cambria Math"/>
                            <w:iCs/>
                          </w:rPr>
                        </w:ins>
                      </m:ctrlPr>
                    </m:sSubPr>
                    <m:e>
                      <w:ins w:id="3383" w:author="峰 高" w:date="2024-05-13T17:18:00Z">
                        <m:r>
                          <m:rPr/>
                          <w:rPr>
                            <w:rFonts w:ascii="Cambria Math" w:hAnsi="Cambria Math"/>
                          </w:rPr>
                          <m:t>ε</m:t>
                        </m:r>
                      </w:ins>
                      <m:ctrlPr>
                        <w:ins w:id="3384" w:author="峰 高" w:date="2024-05-13T17:18:00Z">
                          <w:rPr>
                            <w:rFonts w:ascii="Cambria Math" w:hAnsi="Cambria Math"/>
                            <w:iCs/>
                          </w:rPr>
                        </w:ins>
                      </m:ctrlPr>
                    </m:e>
                    <m:sub>
                      <w:ins w:id="3385" w:author="峰 高" w:date="2024-05-13T17:18:00Z">
                        <m:r>
                          <m:rPr/>
                          <w:rPr>
                            <w:rFonts w:ascii="Cambria Math" w:hAnsi="Cambria Math"/>
                          </w:rPr>
                          <m:t>2</m:t>
                        </m:r>
                      </w:ins>
                      <m:ctrlPr>
                        <w:ins w:id="3386" w:author="峰 高" w:date="2024-05-13T17:18:00Z">
                          <w:rPr>
                            <w:rFonts w:ascii="Cambria Math" w:hAnsi="Cambria Math"/>
                            <w:iCs/>
                          </w:rPr>
                        </w:ins>
                      </m:ctrlPr>
                    </m:sub>
                  </m:sSub>
                  <m:sSub>
                    <m:sSubPr>
                      <m:ctrlPr>
                        <w:ins w:id="3387" w:author="峰 高" w:date="2024-05-13T17:18:00Z">
                          <w:rPr>
                            <w:rFonts w:ascii="Cambria Math" w:hAnsi="Cambria Math"/>
                            <w:iCs/>
                          </w:rPr>
                        </w:ins>
                      </m:ctrlPr>
                    </m:sSubPr>
                    <m:e>
                      <w:ins w:id="3388" w:author="峰 高" w:date="2024-05-13T17:18:00Z">
                        <m:r>
                          <m:rPr/>
                          <w:rPr>
                            <w:rFonts w:ascii="Cambria Math" w:hAnsi="Cambria Math"/>
                          </w:rPr>
                          <m:t>C</m:t>
                        </m:r>
                      </w:ins>
                      <m:ctrlPr>
                        <w:ins w:id="3389" w:author="峰 高" w:date="2024-05-13T17:18:00Z">
                          <w:rPr>
                            <w:rFonts w:ascii="Cambria Math" w:hAnsi="Cambria Math"/>
                            <w:iCs/>
                          </w:rPr>
                        </w:ins>
                      </m:ctrlPr>
                    </m:e>
                    <m:sub>
                      <w:ins w:id="3390" w:author="峰 高" w:date="2024-05-13T17:18:00Z">
                        <m:r>
                          <m:rPr/>
                          <w:rPr>
                            <w:rFonts w:ascii="Cambria Math" w:hAnsi="Cambria Math"/>
                          </w:rPr>
                          <m:t>2</m:t>
                        </m:r>
                      </w:ins>
                      <m:ctrlPr>
                        <w:ins w:id="3391" w:author="峰 高" w:date="2024-05-13T17:18:00Z">
                          <w:rPr>
                            <w:rFonts w:ascii="Cambria Math" w:hAnsi="Cambria Math"/>
                            <w:iCs/>
                          </w:rPr>
                        </w:ins>
                      </m:ctrlPr>
                    </m:sub>
                  </m:sSub>
                  <m:sSub>
                    <m:sSubPr>
                      <m:ctrlPr>
                        <w:ins w:id="3392" w:author="峰 高" w:date="2024-05-13T17:18:00Z">
                          <w:rPr>
                            <w:rFonts w:ascii="Cambria Math" w:hAnsi="Cambria Math"/>
                            <w:iCs/>
                          </w:rPr>
                        </w:ins>
                      </m:ctrlPr>
                    </m:sSubPr>
                    <m:e>
                      <w:ins w:id="3393" w:author="峰 高" w:date="2024-05-13T17:18:00Z">
                        <m:r>
                          <m:rPr/>
                          <w:rPr>
                            <w:rFonts w:ascii="Cambria Math" w:hAnsi="Cambria Math"/>
                          </w:rPr>
                          <m:t>L</m:t>
                        </m:r>
                      </w:ins>
                      <m:ctrlPr>
                        <w:ins w:id="3394" w:author="峰 高" w:date="2024-05-13T17:18:00Z">
                          <w:rPr>
                            <w:rFonts w:ascii="Cambria Math" w:hAnsi="Cambria Math"/>
                            <w:iCs/>
                          </w:rPr>
                        </w:ins>
                      </m:ctrlPr>
                    </m:e>
                    <m:sub>
                      <w:ins w:id="3395" w:author="峰 高" w:date="2024-05-13T17:18:00Z">
                        <m:r>
                          <m:rPr/>
                          <w:rPr>
                            <w:rFonts w:ascii="Cambria Math" w:hAnsi="Cambria Math"/>
                          </w:rPr>
                          <m:t>2</m:t>
                        </m:r>
                      </w:ins>
                      <m:ctrlPr>
                        <w:ins w:id="3396" w:author="峰 高" w:date="2024-05-13T17:18:00Z">
                          <w:rPr>
                            <w:rFonts w:ascii="Cambria Math" w:hAnsi="Cambria Math"/>
                            <w:iCs/>
                          </w:rPr>
                        </w:ins>
                      </m:ctrlPr>
                    </m:sub>
                  </m:sSub>
                  <m:ctrlPr>
                    <w:ins w:id="3397" w:author="峰 高" w:date="2024-05-13T17:18:00Z">
                      <w:rPr>
                        <w:rFonts w:ascii="Cambria Math" w:hAnsi="Cambria Math"/>
                        <w:iCs/>
                      </w:rPr>
                    </w:ins>
                  </m:ctrlPr>
                </m:sup>
              </m:sSup>
              <w:ins w:id="3398" w:author="峰 高" w:date="2024-05-13T17:18:00Z">
                <m:r>
                  <m:rPr/>
                  <w:rPr>
                    <w:rFonts w:ascii="Cambria Math" w:hAnsi="Cambria Math"/>
                  </w:rPr>
                  <m:t>×</m:t>
                </m:r>
              </w:ins>
              <m:sSup>
                <m:sSupPr>
                  <m:ctrlPr>
                    <w:ins w:id="3399" w:author="峰 高" w:date="2024-05-13T17:18:00Z">
                      <w:rPr>
                        <w:rFonts w:ascii="Cambria Math" w:hAnsi="Cambria Math"/>
                        <w:iCs/>
                      </w:rPr>
                    </w:ins>
                  </m:ctrlPr>
                </m:sSupPr>
                <m:e>
                  <w:ins w:id="3400" w:author="峰 高" w:date="2024-05-13T17:18:00Z">
                    <m:r>
                      <m:rPr/>
                      <w:rPr>
                        <w:rFonts w:ascii="Cambria Math" w:hAnsi="Cambria Math"/>
                      </w:rPr>
                      <m:t>e</m:t>
                    </m:r>
                  </w:ins>
                  <m:ctrlPr>
                    <w:ins w:id="3401" w:author="峰 高" w:date="2024-05-13T17:18:00Z">
                      <w:rPr>
                        <w:rFonts w:ascii="Cambria Math" w:hAnsi="Cambria Math"/>
                        <w:iCs/>
                      </w:rPr>
                    </w:ins>
                  </m:ctrlPr>
                </m:e>
                <m:sup>
                  <w:ins w:id="3402" w:author="峰 高" w:date="2024-05-13T17:18:00Z">
                    <m:r>
                      <m:rPr/>
                      <w:rPr>
                        <w:rFonts w:ascii="Cambria Math" w:hAnsi="Cambria Math"/>
                      </w:rPr>
                      <m:t>−</m:t>
                    </m:r>
                  </w:ins>
                  <m:sSub>
                    <m:sSubPr>
                      <m:ctrlPr>
                        <w:ins w:id="3403" w:author="峰 高" w:date="2024-05-13T17:18:00Z">
                          <w:rPr>
                            <w:rFonts w:ascii="Cambria Math" w:hAnsi="Cambria Math"/>
                            <w:iCs/>
                          </w:rPr>
                        </w:ins>
                      </m:ctrlPr>
                    </m:sSubPr>
                    <m:e>
                      <w:ins w:id="3404" w:author="峰 高" w:date="2024-05-13T17:18:00Z">
                        <m:r>
                          <m:rPr/>
                          <w:rPr>
                            <w:rFonts w:ascii="Cambria Math" w:hAnsi="Cambria Math"/>
                          </w:rPr>
                          <m:t>ε</m:t>
                        </m:r>
                      </w:ins>
                      <m:ctrlPr>
                        <w:ins w:id="3405" w:author="峰 高" w:date="2024-05-13T17:18:00Z">
                          <w:rPr>
                            <w:rFonts w:ascii="Cambria Math" w:hAnsi="Cambria Math"/>
                            <w:iCs/>
                          </w:rPr>
                        </w:ins>
                      </m:ctrlPr>
                    </m:e>
                    <m:sub>
                      <m:sSub>
                        <m:sSubPr>
                          <m:ctrlPr>
                            <w:ins w:id="3406" w:author="峰 高" w:date="2024-05-13T17:18:00Z">
                              <w:rPr>
                                <w:rFonts w:ascii="Cambria Math" w:hAnsi="Cambria Math"/>
                                <w:iCs/>
                              </w:rPr>
                            </w:ins>
                          </m:ctrlPr>
                        </m:sSubPr>
                        <m:e>
                          <w:ins w:id="3407" w:author="峰 高" w:date="2024-05-13T17:18:00Z">
                            <m:r>
                              <m:rPr/>
                              <w:rPr>
                                <w:rFonts w:ascii="Cambria Math" w:hAnsi="Cambria Math"/>
                              </w:rPr>
                              <m:t>H</m:t>
                            </m:r>
                          </w:ins>
                          <m:ctrlPr>
                            <w:ins w:id="3408" w:author="峰 高" w:date="2024-05-13T17:18:00Z">
                              <w:rPr>
                                <w:rFonts w:ascii="Cambria Math" w:hAnsi="Cambria Math"/>
                                <w:iCs/>
                              </w:rPr>
                            </w:ins>
                          </m:ctrlPr>
                        </m:e>
                        <m:sub>
                          <w:ins w:id="3409" w:author="峰 高" w:date="2024-05-13T17:18:00Z">
                            <m:r>
                              <m:rPr/>
                              <w:rPr>
                                <w:rFonts w:ascii="Cambria Math" w:hAnsi="Cambria Math"/>
                              </w:rPr>
                              <m:t>b</m:t>
                            </m:r>
                          </w:ins>
                          <m:ctrlPr>
                            <w:ins w:id="3410" w:author="峰 高" w:date="2024-05-13T17:18:00Z">
                              <w:rPr>
                                <w:rFonts w:ascii="Cambria Math" w:hAnsi="Cambria Math"/>
                                <w:iCs/>
                              </w:rPr>
                            </w:ins>
                          </m:ctrlPr>
                        </m:sub>
                      </m:sSub>
                      <m:sSub>
                        <m:sSubPr>
                          <m:ctrlPr>
                            <w:ins w:id="3411" w:author="峰 高" w:date="2024-05-13T17:18:00Z">
                              <w:rPr>
                                <w:rFonts w:ascii="Cambria Math" w:hAnsi="Cambria Math"/>
                                <w:iCs/>
                              </w:rPr>
                            </w:ins>
                          </m:ctrlPr>
                        </m:sSubPr>
                        <m:e>
                          <w:ins w:id="3412" w:author="峰 高" w:date="2024-05-13T17:18:00Z">
                            <m:r>
                              <m:rPr/>
                              <w:rPr>
                                <w:rFonts w:ascii="Cambria Math" w:hAnsi="Cambria Math"/>
                              </w:rPr>
                              <m:t>O</m:t>
                            </m:r>
                          </w:ins>
                          <m:ctrlPr>
                            <w:ins w:id="3413" w:author="峰 高" w:date="2024-05-13T17:18:00Z">
                              <w:rPr>
                                <w:rFonts w:ascii="Cambria Math" w:hAnsi="Cambria Math"/>
                                <w:iCs/>
                              </w:rPr>
                            </w:ins>
                          </m:ctrlPr>
                        </m:e>
                        <m:sub>
                          <w:ins w:id="3414" w:author="峰 高" w:date="2024-05-13T17:18:00Z">
                            <m:r>
                              <m:rPr/>
                              <w:rPr>
                                <w:rFonts w:ascii="Cambria Math" w:hAnsi="Cambria Math"/>
                              </w:rPr>
                              <m:t>2</m:t>
                            </m:r>
                          </w:ins>
                          <m:ctrlPr>
                            <w:ins w:id="3415" w:author="峰 高" w:date="2024-05-13T17:18:00Z">
                              <w:rPr>
                                <w:rFonts w:ascii="Cambria Math" w:hAnsi="Cambria Math"/>
                                <w:iCs/>
                              </w:rPr>
                            </w:ins>
                          </m:ctrlPr>
                        </m:sub>
                      </m:sSub>
                      <m:ctrlPr>
                        <w:ins w:id="3416" w:author="峰 高" w:date="2024-05-13T17:18:00Z">
                          <w:rPr>
                            <w:rFonts w:ascii="Cambria Math" w:hAnsi="Cambria Math"/>
                            <w:iCs/>
                          </w:rPr>
                        </w:ins>
                      </m:ctrlPr>
                    </m:sub>
                  </m:sSub>
                  <m:sSub>
                    <m:sSubPr>
                      <m:ctrlPr>
                        <w:ins w:id="3417" w:author="峰 高" w:date="2024-05-13T17:18:00Z">
                          <w:rPr>
                            <w:rFonts w:ascii="Cambria Math" w:hAnsi="Cambria Math"/>
                            <w:iCs/>
                          </w:rPr>
                        </w:ins>
                      </m:ctrlPr>
                    </m:sSubPr>
                    <m:e>
                      <w:ins w:id="3418" w:author="峰 高" w:date="2024-05-13T17:18:00Z">
                        <m:r>
                          <m:rPr/>
                          <w:rPr>
                            <w:rFonts w:ascii="Cambria Math" w:hAnsi="Cambria Math"/>
                          </w:rPr>
                          <m:t>C</m:t>
                        </m:r>
                      </w:ins>
                      <m:ctrlPr>
                        <w:ins w:id="3419" w:author="峰 高" w:date="2024-05-13T17:18:00Z">
                          <w:rPr>
                            <w:rFonts w:ascii="Cambria Math" w:hAnsi="Cambria Math"/>
                            <w:iCs/>
                          </w:rPr>
                        </w:ins>
                      </m:ctrlPr>
                    </m:e>
                    <m:sub>
                      <m:sSub>
                        <m:sSubPr>
                          <m:ctrlPr>
                            <w:ins w:id="3420" w:author="峰 高" w:date="2024-05-13T17:18:00Z">
                              <w:rPr>
                                <w:rFonts w:ascii="Cambria Math" w:hAnsi="Cambria Math"/>
                                <w:iCs/>
                              </w:rPr>
                            </w:ins>
                          </m:ctrlPr>
                        </m:sSubPr>
                        <m:e>
                          <w:ins w:id="3421" w:author="峰 高" w:date="2024-05-13T17:18:00Z">
                            <m:r>
                              <m:rPr/>
                              <w:rPr>
                                <w:rFonts w:ascii="Cambria Math" w:hAnsi="Cambria Math"/>
                              </w:rPr>
                              <m:t>H</m:t>
                            </m:r>
                          </w:ins>
                          <m:ctrlPr>
                            <w:ins w:id="3422" w:author="峰 高" w:date="2024-05-13T17:18:00Z">
                              <w:rPr>
                                <w:rFonts w:ascii="Cambria Math" w:hAnsi="Cambria Math"/>
                                <w:iCs/>
                              </w:rPr>
                            </w:ins>
                          </m:ctrlPr>
                        </m:e>
                        <m:sub>
                          <w:ins w:id="3423" w:author="峰 高" w:date="2024-05-13T17:18:00Z">
                            <m:r>
                              <m:rPr/>
                              <w:rPr>
                                <w:rFonts w:ascii="Cambria Math" w:hAnsi="Cambria Math"/>
                              </w:rPr>
                              <m:t>b</m:t>
                            </m:r>
                          </w:ins>
                          <m:ctrlPr>
                            <w:ins w:id="3424" w:author="峰 高" w:date="2024-05-13T17:18:00Z">
                              <w:rPr>
                                <w:rFonts w:ascii="Cambria Math" w:hAnsi="Cambria Math"/>
                                <w:iCs/>
                              </w:rPr>
                            </w:ins>
                          </m:ctrlPr>
                        </m:sub>
                      </m:sSub>
                      <m:sSub>
                        <m:sSubPr>
                          <m:ctrlPr>
                            <w:ins w:id="3425" w:author="峰 高" w:date="2024-05-13T17:18:00Z">
                              <w:rPr>
                                <w:rFonts w:ascii="Cambria Math" w:hAnsi="Cambria Math"/>
                                <w:iCs/>
                              </w:rPr>
                            </w:ins>
                          </m:ctrlPr>
                        </m:sSubPr>
                        <m:e>
                          <w:ins w:id="3426" w:author="峰 高" w:date="2024-05-13T17:18:00Z">
                            <m:r>
                              <m:rPr/>
                              <w:rPr>
                                <w:rFonts w:ascii="Cambria Math" w:hAnsi="Cambria Math"/>
                              </w:rPr>
                              <m:t>O</m:t>
                            </m:r>
                          </w:ins>
                          <m:ctrlPr>
                            <w:ins w:id="3427" w:author="峰 高" w:date="2024-05-13T17:18:00Z">
                              <w:rPr>
                                <w:rFonts w:ascii="Cambria Math" w:hAnsi="Cambria Math"/>
                                <w:iCs/>
                              </w:rPr>
                            </w:ins>
                          </m:ctrlPr>
                        </m:e>
                        <m:sub>
                          <w:ins w:id="3428" w:author="峰 高" w:date="2024-05-13T17:18:00Z">
                            <m:r>
                              <m:rPr/>
                              <w:rPr>
                                <w:rFonts w:ascii="Cambria Math" w:hAnsi="Cambria Math"/>
                              </w:rPr>
                              <m:t>2</m:t>
                            </m:r>
                          </w:ins>
                          <m:ctrlPr>
                            <w:ins w:id="3429" w:author="峰 高" w:date="2024-05-13T17:18:00Z">
                              <w:rPr>
                                <w:rFonts w:ascii="Cambria Math" w:hAnsi="Cambria Math"/>
                                <w:iCs/>
                              </w:rPr>
                            </w:ins>
                          </m:ctrlPr>
                        </m:sub>
                      </m:sSub>
                      <m:ctrlPr>
                        <w:ins w:id="3430" w:author="峰 高" w:date="2024-05-13T17:18:00Z">
                          <w:rPr>
                            <w:rFonts w:ascii="Cambria Math" w:hAnsi="Cambria Math"/>
                            <w:iCs/>
                          </w:rPr>
                        </w:ins>
                      </m:ctrlPr>
                    </m:sub>
                  </m:sSub>
                  <w:ins w:id="3431" w:author="峰 高" w:date="2024-05-13T17:18:00Z">
                    <m:r>
                      <m:rPr/>
                      <w:rPr>
                        <w:rFonts w:ascii="Cambria Math" w:hAnsi="Cambria Math"/>
                      </w:rPr>
                      <m:t>L</m:t>
                    </m:r>
                  </w:ins>
                  <m:ctrlPr>
                    <w:ins w:id="3432" w:author="峰 高" w:date="2024-05-13T17:18:00Z">
                      <w:rPr>
                        <w:rFonts w:ascii="Cambria Math" w:hAnsi="Cambria Math"/>
                        <w:iCs/>
                      </w:rPr>
                    </w:ins>
                  </m:ctrlPr>
                </m:sup>
              </m:sSup>
              <w:ins w:id="3433" w:author="峰 高" w:date="2024-05-13T17:18:00Z">
                <m:r>
                  <m:rPr/>
                  <w:rPr>
                    <w:rFonts w:ascii="Cambria Math" w:hAnsi="Cambria Math"/>
                  </w:rPr>
                  <m:t>×</m:t>
                </m:r>
              </w:ins>
              <m:sSup>
                <m:sSupPr>
                  <m:ctrlPr>
                    <w:ins w:id="3434" w:author="峰 高" w:date="2024-05-13T17:18:00Z">
                      <w:rPr>
                        <w:rFonts w:ascii="Cambria Math" w:hAnsi="Cambria Math"/>
                        <w:iCs/>
                      </w:rPr>
                    </w:ins>
                  </m:ctrlPr>
                </m:sSupPr>
                <m:e>
                  <w:ins w:id="3435" w:author="峰 高" w:date="2024-05-13T17:18:00Z">
                    <m:r>
                      <m:rPr/>
                      <w:rPr>
                        <w:rFonts w:ascii="Cambria Math" w:hAnsi="Cambria Math"/>
                      </w:rPr>
                      <m:t>e</m:t>
                    </m:r>
                  </w:ins>
                  <m:ctrlPr>
                    <w:ins w:id="3436" w:author="峰 高" w:date="2024-05-13T17:18:00Z">
                      <w:rPr>
                        <w:rFonts w:ascii="Cambria Math" w:hAnsi="Cambria Math"/>
                        <w:iCs/>
                      </w:rPr>
                    </w:ins>
                  </m:ctrlPr>
                </m:e>
                <m:sup>
                  <w:ins w:id="3437" w:author="峰 高" w:date="2024-05-13T17:18:00Z">
                    <m:r>
                      <m:rPr/>
                      <w:rPr>
                        <w:rFonts w:ascii="Cambria Math" w:hAnsi="Cambria Math"/>
                      </w:rPr>
                      <m:t>−</m:t>
                    </m:r>
                  </w:ins>
                  <m:sSub>
                    <m:sSubPr>
                      <m:ctrlPr>
                        <w:ins w:id="3438" w:author="峰 高" w:date="2024-05-13T17:18:00Z">
                          <w:rPr>
                            <w:rFonts w:ascii="Cambria Math" w:hAnsi="Cambria Math"/>
                            <w:iCs/>
                          </w:rPr>
                        </w:ins>
                      </m:ctrlPr>
                    </m:sSubPr>
                    <m:e>
                      <w:ins w:id="3439" w:author="峰 高" w:date="2024-05-13T17:18:00Z">
                        <m:r>
                          <m:rPr/>
                          <w:rPr>
                            <w:rFonts w:ascii="Cambria Math" w:hAnsi="Cambria Math"/>
                          </w:rPr>
                          <m:t>ε</m:t>
                        </m:r>
                      </w:ins>
                      <m:ctrlPr>
                        <w:ins w:id="3440" w:author="峰 高" w:date="2024-05-13T17:18:00Z">
                          <w:rPr>
                            <w:rFonts w:ascii="Cambria Math" w:hAnsi="Cambria Math"/>
                            <w:iCs/>
                          </w:rPr>
                        </w:ins>
                      </m:ctrlPr>
                    </m:e>
                    <m:sub>
                      <m:sSub>
                        <m:sSubPr>
                          <m:ctrlPr>
                            <w:ins w:id="3441" w:author="峰 高" w:date="2024-05-13T17:18:00Z">
                              <w:rPr>
                                <w:rFonts w:ascii="Cambria Math" w:hAnsi="Cambria Math"/>
                                <w:iCs/>
                              </w:rPr>
                            </w:ins>
                          </m:ctrlPr>
                        </m:sSubPr>
                        <m:e>
                          <w:ins w:id="3442" w:author="峰 高" w:date="2024-05-13T17:18:00Z">
                            <m:r>
                              <m:rPr/>
                              <w:rPr>
                                <w:rFonts w:ascii="Cambria Math" w:hAnsi="Cambria Math"/>
                              </w:rPr>
                              <m:t>H</m:t>
                            </m:r>
                          </w:ins>
                          <m:ctrlPr>
                            <w:ins w:id="3443" w:author="峰 高" w:date="2024-05-13T17:18:00Z">
                              <w:rPr>
                                <w:rFonts w:ascii="Cambria Math" w:hAnsi="Cambria Math"/>
                                <w:iCs/>
                              </w:rPr>
                            </w:ins>
                          </m:ctrlPr>
                        </m:e>
                        <m:sub>
                          <w:ins w:id="3444" w:author="峰 高" w:date="2024-05-13T17:18:00Z">
                            <m:r>
                              <m:rPr/>
                              <w:rPr>
                                <w:rFonts w:ascii="Cambria Math" w:hAnsi="Cambria Math"/>
                              </w:rPr>
                              <m:t>b</m:t>
                            </m:r>
                          </w:ins>
                          <m:ctrlPr>
                            <w:ins w:id="3445" w:author="峰 高" w:date="2024-05-13T17:18:00Z">
                              <w:rPr>
                                <w:rFonts w:ascii="Cambria Math" w:hAnsi="Cambria Math"/>
                                <w:iCs/>
                              </w:rPr>
                            </w:ins>
                          </m:ctrlPr>
                        </m:sub>
                      </m:sSub>
                      <m:ctrlPr>
                        <w:ins w:id="3446" w:author="峰 高" w:date="2024-05-13T17:18:00Z">
                          <w:rPr>
                            <w:rFonts w:ascii="Cambria Math" w:hAnsi="Cambria Math"/>
                            <w:iCs/>
                          </w:rPr>
                        </w:ins>
                      </m:ctrlPr>
                    </m:sub>
                  </m:sSub>
                  <m:sSub>
                    <m:sSubPr>
                      <m:ctrlPr>
                        <w:ins w:id="3447" w:author="峰 高" w:date="2024-05-13T17:18:00Z">
                          <w:rPr>
                            <w:rFonts w:ascii="Cambria Math" w:hAnsi="Cambria Math"/>
                            <w:iCs/>
                          </w:rPr>
                        </w:ins>
                      </m:ctrlPr>
                    </m:sSubPr>
                    <m:e>
                      <w:ins w:id="3448" w:author="峰 高" w:date="2024-05-13T17:18:00Z">
                        <m:r>
                          <m:rPr/>
                          <w:rPr>
                            <w:rFonts w:ascii="Cambria Math" w:hAnsi="Cambria Math"/>
                          </w:rPr>
                          <m:t>C</m:t>
                        </m:r>
                      </w:ins>
                      <m:ctrlPr>
                        <w:ins w:id="3449" w:author="峰 高" w:date="2024-05-13T17:18:00Z">
                          <w:rPr>
                            <w:rFonts w:ascii="Cambria Math" w:hAnsi="Cambria Math"/>
                            <w:iCs/>
                          </w:rPr>
                        </w:ins>
                      </m:ctrlPr>
                    </m:e>
                    <m:sub>
                      <m:sSub>
                        <m:sSubPr>
                          <m:ctrlPr>
                            <w:ins w:id="3450" w:author="峰 高" w:date="2024-05-13T17:18:00Z">
                              <w:rPr>
                                <w:rFonts w:ascii="Cambria Math" w:hAnsi="Cambria Math"/>
                                <w:iCs/>
                              </w:rPr>
                            </w:ins>
                          </m:ctrlPr>
                        </m:sSubPr>
                        <m:e>
                          <w:ins w:id="3451" w:author="峰 高" w:date="2024-05-13T17:18:00Z">
                            <m:r>
                              <m:rPr/>
                              <w:rPr>
                                <w:rFonts w:ascii="Cambria Math" w:hAnsi="Cambria Math"/>
                              </w:rPr>
                              <m:t>H</m:t>
                            </m:r>
                          </w:ins>
                          <m:ctrlPr>
                            <w:ins w:id="3452" w:author="峰 高" w:date="2024-05-13T17:18:00Z">
                              <w:rPr>
                                <w:rFonts w:ascii="Cambria Math" w:hAnsi="Cambria Math"/>
                                <w:iCs/>
                              </w:rPr>
                            </w:ins>
                          </m:ctrlPr>
                        </m:e>
                        <m:sub>
                          <w:ins w:id="3453" w:author="峰 高" w:date="2024-05-13T17:18:00Z">
                            <m:r>
                              <m:rPr/>
                              <w:rPr>
                                <w:rFonts w:ascii="Cambria Math" w:hAnsi="Cambria Math"/>
                              </w:rPr>
                              <m:t>b</m:t>
                            </m:r>
                          </w:ins>
                          <m:ctrlPr>
                            <w:ins w:id="3454" w:author="峰 高" w:date="2024-05-13T17:18:00Z">
                              <w:rPr>
                                <w:rFonts w:ascii="Cambria Math" w:hAnsi="Cambria Math"/>
                                <w:iCs/>
                              </w:rPr>
                            </w:ins>
                          </m:ctrlPr>
                        </m:sub>
                      </m:sSub>
                      <m:ctrlPr>
                        <w:ins w:id="3455" w:author="峰 高" w:date="2024-05-13T17:18:00Z">
                          <w:rPr>
                            <w:rFonts w:ascii="Cambria Math" w:hAnsi="Cambria Math"/>
                            <w:iCs/>
                          </w:rPr>
                        </w:ins>
                      </m:ctrlPr>
                    </m:sub>
                  </m:sSub>
                  <w:ins w:id="3456" w:author="峰 高" w:date="2024-05-13T17:18:00Z">
                    <m:r>
                      <m:rPr/>
                      <w:rPr>
                        <w:rFonts w:ascii="Cambria Math" w:hAnsi="Cambria Math"/>
                      </w:rPr>
                      <m:t>L</m:t>
                    </m:r>
                  </w:ins>
                  <m:ctrlPr>
                    <w:ins w:id="3457" w:author="峰 高" w:date="2024-05-13T17:18:00Z">
                      <w:rPr>
                        <w:rFonts w:ascii="Cambria Math" w:hAnsi="Cambria Math"/>
                        <w:iCs/>
                      </w:rPr>
                    </w:ins>
                  </m:ctrlPr>
                </m:sup>
              </m:sSup>
              <m:r>
                <m:rPr/>
                <w:rPr>
                  <w:rFonts w:ascii="Cambria Math" w:hAnsi="Cambria Math"/>
                </w:rPr>
                <m:t>#</m:t>
              </m:r>
              <m:d>
                <m:dPr>
                  <m:begChr m:val="（"/>
                  <m:endChr m:val="）"/>
                  <m:ctrlPr>
                    <w:ins w:id="3458" w:author="峰 高" w:date="2024-05-13T17:18:00Z">
                      <w:rPr>
                        <w:rFonts w:ascii="Cambria Math" w:hAnsi="Cambria Math"/>
                        <w:i/>
                        <w:iCs/>
                      </w:rPr>
                    </w:ins>
                  </m:ctrlPr>
                </m:dPr>
                <m:e>
                  <w:ins w:id="3459" w:author="峰 高" w:date="2024-05-13T17:18:00Z">
                    <m:r>
                      <m:rPr/>
                      <w:rPr>
                        <w:rFonts w:ascii="Cambria Math" w:hAnsi="Cambria Math"/>
                      </w:rPr>
                      <m:t>4.12</m:t>
                    </m:r>
                  </w:ins>
                  <m:ctrlPr>
                    <w:ins w:id="3460" w:author="峰 高" w:date="2024-05-13T17:18:00Z">
                      <w:rPr>
                        <w:rFonts w:ascii="Cambria Math" w:hAnsi="Cambria Math"/>
                        <w:i/>
                        <w:iCs/>
                      </w:rPr>
                    </w:ins>
                  </m:ctrlPr>
                </m:e>
              </m:d>
              <m:ctrlPr>
                <w:ins w:id="3461" w:author="峰 高" w:date="2024-05-13T17:18:00Z">
                  <w:rPr>
                    <w:rFonts w:ascii="Cambria Math" w:hAnsi="Cambria Math"/>
                    <w:i/>
                    <w:iCs/>
                  </w:rPr>
                </w:ins>
              </m:ctrlPr>
            </m:e>
          </m:eqArr>
        </m:oMath>
      </m:oMathPara>
    </w:p>
    <w:p>
      <w:pPr>
        <w:rPr>
          <w:ins w:id="3462" w:author="峰 高" w:date="2024-05-13T17:38:00Z"/>
          <w:iCs/>
        </w:rPr>
      </w:pPr>
      <w:ins w:id="3463" w:author="峰 高" w:date="2024-05-13T17:35:00Z">
        <w:r>
          <w:rPr>
            <w:iCs/>
          </w:rPr>
          <w:tab/>
        </w:r>
      </w:ins>
      <w:ins w:id="3464" w:author="峰 高" w:date="2024-05-13T17:35:00Z">
        <w:r>
          <w:rPr>
            <w:rFonts w:hint="eastAsia"/>
            <w:iCs/>
          </w:rPr>
          <w:t>式中，</w:t>
        </w:r>
      </w:ins>
      <m:oMath>
        <m:sSub>
          <m:sSubPr>
            <m:ctrlPr>
              <w:ins w:id="3465" w:author="峰 高" w:date="2024-05-13T17:35:00Z">
                <w:rPr>
                  <w:rFonts w:ascii="Cambria Math" w:hAnsi="Cambria Math"/>
                  <w:iCs/>
                </w:rPr>
              </w:ins>
            </m:ctrlPr>
          </m:sSubPr>
          <m:e>
            <w:ins w:id="3466" w:author="峰 高" w:date="2024-05-13T17:35:00Z">
              <m:r>
                <m:rPr/>
                <w:rPr>
                  <w:rFonts w:ascii="Cambria Math" w:hAnsi="Cambria Math"/>
                </w:rPr>
                <m:t>I</m:t>
              </m:r>
            </w:ins>
            <m:ctrlPr>
              <w:ins w:id="3467" w:author="峰 高" w:date="2024-05-13T17:35:00Z">
                <w:rPr>
                  <w:rFonts w:ascii="Cambria Math" w:hAnsi="Cambria Math"/>
                  <w:iCs/>
                </w:rPr>
              </w:ins>
            </m:ctrlPr>
          </m:e>
          <m:sub>
            <w:ins w:id="3468" w:author="峰 高" w:date="2024-05-13T17:35:00Z">
              <m:r>
                <m:rPr/>
                <w:rPr>
                  <w:rFonts w:ascii="Cambria Math" w:hAnsi="Cambria Math"/>
                </w:rPr>
                <m:t>DC</m:t>
              </m:r>
            </w:ins>
            <m:ctrlPr>
              <w:ins w:id="3469" w:author="峰 高" w:date="2024-05-13T17:35:00Z">
                <w:rPr>
                  <w:rFonts w:ascii="Cambria Math" w:hAnsi="Cambria Math"/>
                  <w:iCs/>
                </w:rPr>
              </w:ins>
            </m:ctrlPr>
          </m:sub>
        </m:sSub>
      </m:oMath>
      <w:ins w:id="3470" w:author="峰 高" w:date="2024-05-13T17:35:00Z">
        <w:r>
          <w:rPr>
            <w:rFonts w:hint="eastAsia"/>
            <w:iCs/>
          </w:rPr>
          <w:t>代表直流分量光强，</w:t>
        </w:r>
      </w:ins>
      <m:oMath>
        <w:ins w:id="3471" w:author="峰 高" w:date="2024-05-13T17:36:00Z">
          <m:r>
            <m:rPr/>
            <w:rPr>
              <w:rFonts w:ascii="Cambria Math" w:hAnsi="Cambria Math"/>
            </w:rPr>
            <m:t>γ</m:t>
          </m:r>
        </w:ins>
      </m:oMath>
      <w:ins w:id="3472" w:author="峰 高" w:date="2024-05-13T17:35:00Z">
        <w:r>
          <w:rPr>
            <w:rFonts w:hint="eastAsia"/>
            <w:iCs/>
          </w:rPr>
          <w:t>代表入射光反射系数，</w:t>
        </w:r>
      </w:ins>
      <m:oMath>
        <m:sSub>
          <m:sSubPr>
            <m:ctrlPr>
              <w:ins w:id="3473" w:author="峰 高" w:date="2024-05-13T17:36:00Z">
                <w:rPr>
                  <w:rFonts w:ascii="Cambria Math" w:hAnsi="Cambria Math"/>
                  <w:iCs/>
                </w:rPr>
              </w:ins>
            </m:ctrlPr>
          </m:sSubPr>
          <m:e>
            <w:ins w:id="3474" w:author="峰 高" w:date="2024-05-13T17:36:00Z">
              <m:r>
                <m:rPr/>
                <w:rPr>
                  <w:rFonts w:ascii="Cambria Math" w:hAnsi="Cambria Math"/>
                </w:rPr>
                <m:t>I</m:t>
              </m:r>
            </w:ins>
            <m:ctrlPr>
              <w:ins w:id="3475" w:author="峰 高" w:date="2024-05-13T17:36:00Z">
                <w:rPr>
                  <w:rFonts w:ascii="Cambria Math" w:hAnsi="Cambria Math"/>
                  <w:iCs/>
                </w:rPr>
              </w:ins>
            </m:ctrlPr>
          </m:e>
          <m:sub>
            <w:ins w:id="3476" w:author="峰 高" w:date="2024-05-13T17:36:00Z">
              <m:r>
                <m:rPr/>
                <w:rPr>
                  <w:rFonts w:ascii="Cambria Math" w:hAnsi="Cambria Math"/>
                </w:rPr>
                <m:t>0</m:t>
              </m:r>
            </w:ins>
            <m:ctrlPr>
              <w:ins w:id="3477" w:author="峰 高" w:date="2024-05-13T17:36:00Z">
                <w:rPr>
                  <w:rFonts w:ascii="Cambria Math" w:hAnsi="Cambria Math"/>
                  <w:iCs/>
                </w:rPr>
              </w:ins>
            </m:ctrlPr>
          </m:sub>
        </m:sSub>
      </m:oMath>
      <w:ins w:id="3478" w:author="峰 高" w:date="2024-05-13T17:35:00Z">
        <w:r>
          <w:rPr>
            <w:rFonts w:hint="eastAsia"/>
            <w:iCs/>
          </w:rPr>
          <w:t>代表入射光光强，</w:t>
        </w:r>
      </w:ins>
      <m:oMath>
        <m:sSub>
          <m:sSubPr>
            <m:ctrlPr>
              <w:ins w:id="3479" w:author="峰 高" w:date="2024-05-13T17:36:00Z">
                <w:rPr>
                  <w:rFonts w:ascii="Cambria Math" w:hAnsi="Cambria Math"/>
                  <w:iCs/>
                </w:rPr>
              </w:ins>
            </m:ctrlPr>
          </m:sSubPr>
          <m:e>
            <w:ins w:id="3480" w:author="峰 高" w:date="2024-05-13T17:36:00Z">
              <m:r>
                <m:rPr/>
                <w:rPr>
                  <w:rFonts w:ascii="Cambria Math" w:hAnsi="Cambria Math"/>
                </w:rPr>
                <m:t>ε</m:t>
              </m:r>
            </w:ins>
            <m:ctrlPr>
              <w:ins w:id="3481" w:author="峰 高" w:date="2024-05-13T17:36:00Z">
                <w:rPr>
                  <w:rFonts w:ascii="Cambria Math" w:hAnsi="Cambria Math"/>
                  <w:iCs/>
                </w:rPr>
              </w:ins>
            </m:ctrlPr>
          </m:e>
          <m:sub>
            <w:ins w:id="3482" w:author="峰 高" w:date="2024-05-13T17:36:00Z">
              <m:r>
                <m:rPr/>
                <w:rPr>
                  <w:rFonts w:ascii="Cambria Math" w:hAnsi="Cambria Math"/>
                </w:rPr>
                <m:t>2</m:t>
              </m:r>
            </w:ins>
            <m:ctrlPr>
              <w:ins w:id="3483" w:author="峰 高" w:date="2024-05-13T17:36:00Z">
                <w:rPr>
                  <w:rFonts w:ascii="Cambria Math" w:hAnsi="Cambria Math"/>
                  <w:iCs/>
                </w:rPr>
              </w:ins>
            </m:ctrlPr>
          </m:sub>
        </m:sSub>
      </m:oMath>
      <w:ins w:id="3484" w:author="峰 高" w:date="2024-05-13T17:35:00Z">
        <w:r>
          <w:rPr>
            <w:rFonts w:hint="eastAsia"/>
            <w:iCs/>
          </w:rPr>
          <w:t>代表非脉动成分吸光系数，</w:t>
        </w:r>
      </w:ins>
      <m:oMath>
        <m:sSub>
          <m:sSubPr>
            <m:ctrlPr>
              <w:ins w:id="3485" w:author="峰 高" w:date="2024-05-13T17:36:00Z">
                <w:rPr>
                  <w:rFonts w:ascii="Cambria Math" w:hAnsi="Cambria Math"/>
                  <w:iCs/>
                </w:rPr>
              </w:ins>
            </m:ctrlPr>
          </m:sSubPr>
          <m:e>
            <w:ins w:id="3486" w:author="峰 高" w:date="2024-05-13T17:36:00Z">
              <m:r>
                <m:rPr/>
                <w:rPr>
                  <w:rFonts w:ascii="Cambria Math" w:hAnsi="Cambria Math"/>
                </w:rPr>
                <m:t>C</m:t>
              </m:r>
            </w:ins>
            <m:ctrlPr>
              <w:ins w:id="3487" w:author="峰 高" w:date="2024-05-13T17:36:00Z">
                <w:rPr>
                  <w:rFonts w:ascii="Cambria Math" w:hAnsi="Cambria Math"/>
                  <w:iCs/>
                </w:rPr>
              </w:ins>
            </m:ctrlPr>
          </m:e>
          <m:sub>
            <w:ins w:id="3488" w:author="峰 高" w:date="2024-05-13T17:36:00Z">
              <m:r>
                <m:rPr/>
                <w:rPr>
                  <w:rFonts w:ascii="Cambria Math" w:hAnsi="Cambria Math"/>
                </w:rPr>
                <m:t>2</m:t>
              </m:r>
            </w:ins>
            <m:ctrlPr>
              <w:ins w:id="3489" w:author="峰 高" w:date="2024-05-13T17:36:00Z">
                <w:rPr>
                  <w:rFonts w:ascii="Cambria Math" w:hAnsi="Cambria Math"/>
                  <w:iCs/>
                </w:rPr>
              </w:ins>
            </m:ctrlPr>
          </m:sub>
        </m:sSub>
      </m:oMath>
      <w:ins w:id="3490" w:author="峰 高" w:date="2024-05-13T17:35:00Z">
        <w:r>
          <w:rPr>
            <w:rFonts w:hint="eastAsia"/>
            <w:iCs/>
          </w:rPr>
          <w:t>代表非脉动成分的吸光浓度</w:t>
        </w:r>
      </w:ins>
      <w:ins w:id="3491" w:author="峰 高" w:date="2024-05-13T17:46:00Z">
        <w:r>
          <w:rPr>
            <w:rFonts w:hint="eastAsia"/>
            <w:iCs/>
          </w:rPr>
          <w:t>，</w:t>
        </w:r>
      </w:ins>
      <m:oMath>
        <m:sSub>
          <m:sSubPr>
            <m:ctrlPr>
              <w:ins w:id="3492" w:author="峰 高" w:date="2024-05-13T17:36:00Z">
                <w:rPr>
                  <w:rFonts w:ascii="Cambria Math" w:hAnsi="Cambria Math"/>
                  <w:iCs/>
                </w:rPr>
              </w:ins>
            </m:ctrlPr>
          </m:sSubPr>
          <m:e>
            <w:ins w:id="3493" w:author="峰 高" w:date="2024-05-13T17:36:00Z">
              <m:r>
                <m:rPr/>
                <w:rPr>
                  <w:rFonts w:ascii="Cambria Math" w:hAnsi="Cambria Math"/>
                </w:rPr>
                <m:t>L</m:t>
              </m:r>
            </w:ins>
            <m:ctrlPr>
              <w:ins w:id="3494" w:author="峰 高" w:date="2024-05-13T17:36:00Z">
                <w:rPr>
                  <w:rFonts w:ascii="Cambria Math" w:hAnsi="Cambria Math"/>
                  <w:iCs/>
                </w:rPr>
              </w:ins>
            </m:ctrlPr>
          </m:e>
          <m:sub>
            <w:ins w:id="3495" w:author="峰 高" w:date="2024-05-13T17:36:00Z">
              <m:r>
                <m:rPr/>
                <w:rPr>
                  <w:rFonts w:ascii="Cambria Math" w:hAnsi="Cambria Math"/>
                </w:rPr>
                <m:t>2</m:t>
              </m:r>
            </w:ins>
            <m:ctrlPr>
              <w:ins w:id="3496" w:author="峰 高" w:date="2024-05-13T17:36:00Z">
                <w:rPr>
                  <w:rFonts w:ascii="Cambria Math" w:hAnsi="Cambria Math"/>
                  <w:iCs/>
                </w:rPr>
              </w:ins>
            </m:ctrlPr>
          </m:sub>
        </m:sSub>
      </m:oMath>
      <w:ins w:id="3497" w:author="峰 高" w:date="2024-05-13T17:35:00Z">
        <w:r>
          <w:rPr>
            <w:rFonts w:hint="eastAsia"/>
            <w:iCs/>
          </w:rPr>
          <w:t>代表入射光在非脉动成分的中传输长度，</w:t>
        </w:r>
      </w:ins>
      <m:oMath>
        <m:sSub>
          <m:sSubPr>
            <m:ctrlPr>
              <w:ins w:id="3498" w:author="峰 高" w:date="2024-05-13T17:37:00Z">
                <w:rPr>
                  <w:rFonts w:ascii="Cambria Math" w:hAnsi="Cambria Math"/>
                  <w:iCs/>
                </w:rPr>
              </w:ins>
            </m:ctrlPr>
          </m:sSubPr>
          <m:e>
            <w:ins w:id="3499" w:author="峰 高" w:date="2024-05-13T17:37:00Z">
              <m:r>
                <m:rPr/>
                <w:rPr>
                  <w:rFonts w:ascii="Cambria Math" w:hAnsi="Cambria Math"/>
                </w:rPr>
                <m:t>ε</m:t>
              </m:r>
            </w:ins>
            <m:ctrlPr>
              <w:ins w:id="3500" w:author="峰 高" w:date="2024-05-13T17:37:00Z">
                <w:rPr>
                  <w:rFonts w:ascii="Cambria Math" w:hAnsi="Cambria Math"/>
                  <w:iCs/>
                </w:rPr>
              </w:ins>
            </m:ctrlPr>
          </m:e>
          <m:sub>
            <m:sSub>
              <m:sSubPr>
                <m:ctrlPr>
                  <w:ins w:id="3501" w:author="峰 高" w:date="2024-05-13T17:37:00Z">
                    <w:rPr>
                      <w:rFonts w:ascii="Cambria Math" w:hAnsi="Cambria Math"/>
                      <w:iCs/>
                    </w:rPr>
                  </w:ins>
                </m:ctrlPr>
              </m:sSubPr>
              <m:e>
                <w:ins w:id="3502" w:author="峰 高" w:date="2024-05-13T17:37:00Z">
                  <m:r>
                    <m:rPr/>
                    <w:rPr>
                      <w:rFonts w:ascii="Cambria Math" w:hAnsi="Cambria Math"/>
                    </w:rPr>
                    <m:t>H</m:t>
                  </m:r>
                </w:ins>
                <m:ctrlPr>
                  <w:ins w:id="3503" w:author="峰 高" w:date="2024-05-13T17:37:00Z">
                    <w:rPr>
                      <w:rFonts w:ascii="Cambria Math" w:hAnsi="Cambria Math"/>
                      <w:iCs/>
                    </w:rPr>
                  </w:ins>
                </m:ctrlPr>
              </m:e>
              <m:sub>
                <w:ins w:id="3504" w:author="峰 高" w:date="2024-05-13T17:37:00Z">
                  <m:r>
                    <m:rPr/>
                    <w:rPr>
                      <w:rFonts w:ascii="Cambria Math" w:hAnsi="Cambria Math"/>
                    </w:rPr>
                    <m:t>b</m:t>
                  </m:r>
                </w:ins>
                <m:ctrlPr>
                  <w:ins w:id="3505" w:author="峰 高" w:date="2024-05-13T17:37:00Z">
                    <w:rPr>
                      <w:rFonts w:ascii="Cambria Math" w:hAnsi="Cambria Math"/>
                      <w:iCs/>
                    </w:rPr>
                  </w:ins>
                </m:ctrlPr>
              </m:sub>
            </m:sSub>
            <m:sSub>
              <m:sSubPr>
                <m:ctrlPr>
                  <w:ins w:id="3506" w:author="峰 高" w:date="2024-05-13T17:37:00Z">
                    <w:rPr>
                      <w:rFonts w:ascii="Cambria Math" w:hAnsi="Cambria Math"/>
                      <w:iCs/>
                    </w:rPr>
                  </w:ins>
                </m:ctrlPr>
              </m:sSubPr>
              <m:e>
                <w:ins w:id="3507" w:author="峰 高" w:date="2024-05-13T17:37:00Z">
                  <m:r>
                    <m:rPr/>
                    <w:rPr>
                      <w:rFonts w:ascii="Cambria Math" w:hAnsi="Cambria Math"/>
                    </w:rPr>
                    <m:t>O</m:t>
                  </m:r>
                </w:ins>
                <m:ctrlPr>
                  <w:ins w:id="3508" w:author="峰 高" w:date="2024-05-13T17:37:00Z">
                    <w:rPr>
                      <w:rFonts w:ascii="Cambria Math" w:hAnsi="Cambria Math"/>
                      <w:iCs/>
                    </w:rPr>
                  </w:ins>
                </m:ctrlPr>
              </m:e>
              <m:sub>
                <w:ins w:id="3509" w:author="峰 高" w:date="2024-05-13T17:37:00Z">
                  <m:r>
                    <m:rPr/>
                    <w:rPr>
                      <w:rFonts w:ascii="Cambria Math" w:hAnsi="Cambria Math"/>
                    </w:rPr>
                    <m:t>2</m:t>
                  </m:r>
                </w:ins>
                <m:ctrlPr>
                  <w:ins w:id="3510" w:author="峰 高" w:date="2024-05-13T17:37:00Z">
                    <w:rPr>
                      <w:rFonts w:ascii="Cambria Math" w:hAnsi="Cambria Math"/>
                      <w:iCs/>
                    </w:rPr>
                  </w:ins>
                </m:ctrlPr>
              </m:sub>
            </m:sSub>
            <m:ctrlPr>
              <w:ins w:id="3511" w:author="峰 高" w:date="2024-05-13T17:37:00Z">
                <w:rPr>
                  <w:rFonts w:ascii="Cambria Math" w:hAnsi="Cambria Math"/>
                  <w:iCs/>
                </w:rPr>
              </w:ins>
            </m:ctrlPr>
          </m:sub>
        </m:sSub>
      </m:oMath>
      <w:ins w:id="3512" w:author="峰 高" w:date="2024-05-13T17:35:00Z">
        <w:r>
          <w:rPr>
            <w:rFonts w:hint="eastAsia"/>
            <w:iCs/>
          </w:rPr>
          <w:t>代表氧合血红蛋白的吸光系数，</w:t>
        </w:r>
      </w:ins>
      <m:oMath>
        <m:sSub>
          <m:sSubPr>
            <m:ctrlPr>
              <w:ins w:id="3513" w:author="峰 高" w:date="2024-05-13T17:37:00Z">
                <w:rPr>
                  <w:rFonts w:ascii="Cambria Math" w:hAnsi="Cambria Math"/>
                  <w:iCs/>
                </w:rPr>
              </w:ins>
            </m:ctrlPr>
          </m:sSubPr>
          <m:e>
            <w:ins w:id="3514" w:author="峰 高" w:date="2024-05-13T17:37:00Z">
              <m:r>
                <m:rPr/>
                <w:rPr>
                  <w:rFonts w:ascii="Cambria Math" w:hAnsi="Cambria Math"/>
                </w:rPr>
                <m:t>C</m:t>
              </m:r>
            </w:ins>
            <m:ctrlPr>
              <w:ins w:id="3515" w:author="峰 高" w:date="2024-05-13T17:37:00Z">
                <w:rPr>
                  <w:rFonts w:ascii="Cambria Math" w:hAnsi="Cambria Math"/>
                  <w:iCs/>
                </w:rPr>
              </w:ins>
            </m:ctrlPr>
          </m:e>
          <m:sub>
            <m:sSub>
              <m:sSubPr>
                <m:ctrlPr>
                  <w:ins w:id="3516" w:author="峰 高" w:date="2024-05-13T17:37:00Z">
                    <w:rPr>
                      <w:rFonts w:ascii="Cambria Math" w:hAnsi="Cambria Math"/>
                      <w:iCs/>
                    </w:rPr>
                  </w:ins>
                </m:ctrlPr>
              </m:sSubPr>
              <m:e>
                <w:ins w:id="3517" w:author="峰 高" w:date="2024-05-13T17:37:00Z">
                  <m:r>
                    <m:rPr/>
                    <w:rPr>
                      <w:rFonts w:ascii="Cambria Math" w:hAnsi="Cambria Math"/>
                    </w:rPr>
                    <m:t>H</m:t>
                  </m:r>
                </w:ins>
                <m:ctrlPr>
                  <w:ins w:id="3518" w:author="峰 高" w:date="2024-05-13T17:37:00Z">
                    <w:rPr>
                      <w:rFonts w:ascii="Cambria Math" w:hAnsi="Cambria Math"/>
                      <w:iCs/>
                    </w:rPr>
                  </w:ins>
                </m:ctrlPr>
              </m:e>
              <m:sub>
                <w:ins w:id="3519" w:author="峰 高" w:date="2024-05-13T17:37:00Z">
                  <m:r>
                    <m:rPr/>
                    <w:rPr>
                      <w:rFonts w:ascii="Cambria Math" w:hAnsi="Cambria Math"/>
                    </w:rPr>
                    <m:t>b</m:t>
                  </m:r>
                </w:ins>
                <m:ctrlPr>
                  <w:ins w:id="3520" w:author="峰 高" w:date="2024-05-13T17:37:00Z">
                    <w:rPr>
                      <w:rFonts w:ascii="Cambria Math" w:hAnsi="Cambria Math"/>
                      <w:iCs/>
                    </w:rPr>
                  </w:ins>
                </m:ctrlPr>
              </m:sub>
            </m:sSub>
            <m:sSub>
              <m:sSubPr>
                <m:ctrlPr>
                  <w:ins w:id="3521" w:author="峰 高" w:date="2024-05-13T17:37:00Z">
                    <w:rPr>
                      <w:rFonts w:ascii="Cambria Math" w:hAnsi="Cambria Math"/>
                      <w:iCs/>
                    </w:rPr>
                  </w:ins>
                </m:ctrlPr>
              </m:sSubPr>
              <m:e>
                <w:ins w:id="3522" w:author="峰 高" w:date="2024-05-13T17:37:00Z">
                  <m:r>
                    <m:rPr/>
                    <w:rPr>
                      <w:rFonts w:ascii="Cambria Math" w:hAnsi="Cambria Math"/>
                    </w:rPr>
                    <m:t>O</m:t>
                  </m:r>
                </w:ins>
                <m:ctrlPr>
                  <w:ins w:id="3523" w:author="峰 高" w:date="2024-05-13T17:37:00Z">
                    <w:rPr>
                      <w:rFonts w:ascii="Cambria Math" w:hAnsi="Cambria Math"/>
                      <w:iCs/>
                    </w:rPr>
                  </w:ins>
                </m:ctrlPr>
              </m:e>
              <m:sub>
                <w:ins w:id="3524" w:author="峰 高" w:date="2024-05-13T17:37:00Z">
                  <m:r>
                    <m:rPr/>
                    <w:rPr>
                      <w:rFonts w:ascii="Cambria Math" w:hAnsi="Cambria Math"/>
                    </w:rPr>
                    <m:t>2</m:t>
                  </m:r>
                </w:ins>
                <m:ctrlPr>
                  <w:ins w:id="3525" w:author="峰 高" w:date="2024-05-13T17:37:00Z">
                    <w:rPr>
                      <w:rFonts w:ascii="Cambria Math" w:hAnsi="Cambria Math"/>
                      <w:iCs/>
                    </w:rPr>
                  </w:ins>
                </m:ctrlPr>
              </m:sub>
            </m:sSub>
            <m:ctrlPr>
              <w:ins w:id="3526" w:author="峰 高" w:date="2024-05-13T17:37:00Z">
                <w:rPr>
                  <w:rFonts w:ascii="Cambria Math" w:hAnsi="Cambria Math"/>
                  <w:iCs/>
                </w:rPr>
              </w:ins>
            </m:ctrlPr>
          </m:sub>
        </m:sSub>
      </m:oMath>
      <w:ins w:id="3527" w:author="峰 高" w:date="2024-05-13T17:35:00Z">
        <w:r>
          <w:rPr>
            <w:rFonts w:hint="eastAsia"/>
            <w:iCs/>
          </w:rPr>
          <w:t>代表氧合血红蛋白的浓度，</w:t>
        </w:r>
      </w:ins>
      <m:oMath>
        <m:sSub>
          <m:sSubPr>
            <m:ctrlPr>
              <w:ins w:id="3528" w:author="峰 高" w:date="2024-05-13T17:38:00Z">
                <w:rPr>
                  <w:rFonts w:ascii="Cambria Math" w:hAnsi="Cambria Math"/>
                  <w:iCs/>
                </w:rPr>
              </w:ins>
            </m:ctrlPr>
          </m:sSubPr>
          <m:e>
            <w:ins w:id="3529" w:author="峰 高" w:date="2024-05-13T17:38:00Z">
              <m:r>
                <m:rPr/>
                <w:rPr>
                  <w:rFonts w:ascii="Cambria Math" w:hAnsi="Cambria Math"/>
                </w:rPr>
                <m:t>ε</m:t>
              </m:r>
            </w:ins>
            <m:ctrlPr>
              <w:ins w:id="3530" w:author="峰 高" w:date="2024-05-13T17:38:00Z">
                <w:rPr>
                  <w:rFonts w:ascii="Cambria Math" w:hAnsi="Cambria Math"/>
                  <w:iCs/>
                </w:rPr>
              </w:ins>
            </m:ctrlPr>
          </m:e>
          <m:sub>
            <m:sSub>
              <m:sSubPr>
                <m:ctrlPr>
                  <w:ins w:id="3531" w:author="峰 高" w:date="2024-05-13T17:38:00Z">
                    <w:rPr>
                      <w:rFonts w:ascii="Cambria Math" w:hAnsi="Cambria Math"/>
                      <w:iCs/>
                    </w:rPr>
                  </w:ins>
                </m:ctrlPr>
              </m:sSubPr>
              <m:e>
                <w:ins w:id="3532" w:author="峰 高" w:date="2024-05-13T17:38:00Z">
                  <m:r>
                    <m:rPr/>
                    <w:rPr>
                      <w:rFonts w:ascii="Cambria Math" w:hAnsi="Cambria Math"/>
                    </w:rPr>
                    <m:t>H</m:t>
                  </m:r>
                </w:ins>
                <m:ctrlPr>
                  <w:ins w:id="3533" w:author="峰 高" w:date="2024-05-13T17:38:00Z">
                    <w:rPr>
                      <w:rFonts w:ascii="Cambria Math" w:hAnsi="Cambria Math"/>
                      <w:iCs/>
                    </w:rPr>
                  </w:ins>
                </m:ctrlPr>
              </m:e>
              <m:sub>
                <w:ins w:id="3534" w:author="峰 高" w:date="2024-05-13T17:38:00Z">
                  <m:r>
                    <m:rPr/>
                    <w:rPr>
                      <w:rFonts w:ascii="Cambria Math" w:hAnsi="Cambria Math"/>
                    </w:rPr>
                    <m:t>b</m:t>
                  </m:r>
                </w:ins>
                <m:ctrlPr>
                  <w:ins w:id="3535" w:author="峰 高" w:date="2024-05-13T17:38:00Z">
                    <w:rPr>
                      <w:rFonts w:ascii="Cambria Math" w:hAnsi="Cambria Math"/>
                      <w:iCs/>
                    </w:rPr>
                  </w:ins>
                </m:ctrlPr>
              </m:sub>
            </m:sSub>
            <m:ctrlPr>
              <w:ins w:id="3536" w:author="峰 高" w:date="2024-05-13T17:38:00Z">
                <w:rPr>
                  <w:rFonts w:ascii="Cambria Math" w:hAnsi="Cambria Math"/>
                  <w:iCs/>
                </w:rPr>
              </w:ins>
            </m:ctrlPr>
          </m:sub>
        </m:sSub>
      </m:oMath>
      <w:ins w:id="3537" w:author="峰 高" w:date="2024-05-13T17:35:00Z">
        <w:r>
          <w:rPr>
            <w:rFonts w:hint="eastAsia"/>
            <w:iCs/>
          </w:rPr>
          <w:t>代表血红蛋白的吸光系数，</w:t>
        </w:r>
      </w:ins>
      <m:oMath>
        <m:sSub>
          <m:sSubPr>
            <m:ctrlPr>
              <w:ins w:id="3538" w:author="峰 高" w:date="2024-05-13T17:38:00Z">
                <w:rPr>
                  <w:rFonts w:ascii="Cambria Math" w:hAnsi="Cambria Math"/>
                  <w:iCs/>
                </w:rPr>
              </w:ins>
            </m:ctrlPr>
          </m:sSubPr>
          <m:e>
            <w:ins w:id="3539" w:author="峰 高" w:date="2024-05-13T17:38:00Z">
              <m:r>
                <m:rPr/>
                <w:rPr>
                  <w:rFonts w:ascii="Cambria Math" w:hAnsi="Cambria Math"/>
                </w:rPr>
                <m:t>C</m:t>
              </m:r>
            </w:ins>
            <m:ctrlPr>
              <w:ins w:id="3540" w:author="峰 高" w:date="2024-05-13T17:38:00Z">
                <w:rPr>
                  <w:rFonts w:ascii="Cambria Math" w:hAnsi="Cambria Math"/>
                  <w:iCs/>
                </w:rPr>
              </w:ins>
            </m:ctrlPr>
          </m:e>
          <m:sub>
            <m:sSub>
              <m:sSubPr>
                <m:ctrlPr>
                  <w:ins w:id="3541" w:author="峰 高" w:date="2024-05-13T17:38:00Z">
                    <w:rPr>
                      <w:rFonts w:ascii="Cambria Math" w:hAnsi="Cambria Math"/>
                      <w:iCs/>
                    </w:rPr>
                  </w:ins>
                </m:ctrlPr>
              </m:sSubPr>
              <m:e>
                <w:ins w:id="3542" w:author="峰 高" w:date="2024-05-13T17:38:00Z">
                  <m:r>
                    <m:rPr/>
                    <w:rPr>
                      <w:rFonts w:ascii="Cambria Math" w:hAnsi="Cambria Math"/>
                    </w:rPr>
                    <m:t>H</m:t>
                  </m:r>
                </w:ins>
                <m:ctrlPr>
                  <w:ins w:id="3543" w:author="峰 高" w:date="2024-05-13T17:38:00Z">
                    <w:rPr>
                      <w:rFonts w:ascii="Cambria Math" w:hAnsi="Cambria Math"/>
                      <w:iCs/>
                    </w:rPr>
                  </w:ins>
                </m:ctrlPr>
              </m:e>
              <m:sub>
                <w:ins w:id="3544" w:author="峰 高" w:date="2024-05-13T17:38:00Z">
                  <m:r>
                    <m:rPr/>
                    <w:rPr>
                      <w:rFonts w:ascii="Cambria Math" w:hAnsi="Cambria Math"/>
                    </w:rPr>
                    <m:t>b</m:t>
                  </m:r>
                </w:ins>
                <m:ctrlPr>
                  <w:ins w:id="3545" w:author="峰 高" w:date="2024-05-13T17:38:00Z">
                    <w:rPr>
                      <w:rFonts w:ascii="Cambria Math" w:hAnsi="Cambria Math"/>
                      <w:iCs/>
                    </w:rPr>
                  </w:ins>
                </m:ctrlPr>
              </m:sub>
            </m:sSub>
            <m:ctrlPr>
              <w:ins w:id="3546" w:author="峰 高" w:date="2024-05-13T17:38:00Z">
                <w:rPr>
                  <w:rFonts w:ascii="Cambria Math" w:hAnsi="Cambria Math"/>
                  <w:iCs/>
                </w:rPr>
              </w:ins>
            </m:ctrlPr>
          </m:sub>
        </m:sSub>
      </m:oMath>
      <w:ins w:id="3547" w:author="峰 高" w:date="2024-05-13T17:35:00Z">
        <w:r>
          <w:rPr>
            <w:rFonts w:hint="eastAsia"/>
            <w:iCs/>
          </w:rPr>
          <w:t>代表血红蛋白的浓度，</w:t>
        </w:r>
      </w:ins>
      <m:oMath>
        <w:ins w:id="3548" w:author="峰 高" w:date="2024-05-13T17:38:00Z">
          <m:r>
            <m:rPr/>
            <w:rPr>
              <w:rFonts w:ascii="Cambria Math" w:hAnsi="Cambria Math"/>
            </w:rPr>
            <m:t>L</m:t>
          </m:r>
        </w:ins>
      </m:oMath>
      <w:ins w:id="3549" w:author="峰 高" w:date="2024-05-13T17:35:00Z">
        <w:r>
          <w:rPr>
            <w:rFonts w:hint="eastAsia"/>
            <w:iCs/>
          </w:rPr>
          <w:t>代表入射光在动脉血管中传输的长度。</w:t>
        </w:r>
      </w:ins>
    </w:p>
    <w:p>
      <w:pPr>
        <w:rPr>
          <w:ins w:id="3550" w:author="峰 高" w:date="2024-05-13T17:39:00Z"/>
          <w:iCs/>
        </w:rPr>
      </w:pPr>
      <w:ins w:id="3551" w:author="峰 高" w:date="2024-05-13T17:38:00Z">
        <w:r>
          <w:rPr>
            <w:iCs/>
          </w:rPr>
          <w:tab/>
        </w:r>
      </w:ins>
      <w:ins w:id="3552" w:author="峰 高" w:date="2024-05-13T17:39:00Z">
        <w:r>
          <w:rPr>
            <w:rFonts w:hint="eastAsia"/>
            <w:iCs/>
          </w:rPr>
          <w:t>假设心室在收缩期和舒展期交替活动时，入射光在动脉血管中传输的长度</w:t>
        </w:r>
      </w:ins>
      <w:ins w:id="3553" w:author="峰 高" w:date="2024-05-13T17:48:00Z">
        <w:r>
          <w:rPr>
            <w:rFonts w:hint="eastAsia"/>
            <w:i/>
          </w:rPr>
          <w:t>L</w:t>
        </w:r>
      </w:ins>
      <w:ins w:id="3554" w:author="峰 高" w:date="2024-05-13T17:39:00Z">
        <w:r>
          <w:rPr>
            <w:rFonts w:hint="eastAsia"/>
            <w:iCs/>
          </w:rPr>
          <w:t>增加了</w:t>
        </w:r>
      </w:ins>
    </w:p>
    <w:p>
      <w:pPr>
        <w:rPr>
          <w:ins w:id="3555" w:author="峰 高" w:date="2024-05-13T17:39:00Z"/>
          <w:iCs/>
        </w:rPr>
      </w:pPr>
      <m:oMath>
        <w:ins w:id="3556" w:author="峰 高" w:date="2024-05-13T17:48:00Z">
          <m:r>
            <m:rPr>
              <m:sty m:val="p"/>
            </m:rPr>
            <w:rPr>
              <w:rFonts w:ascii="Cambria Math" w:hAnsi="Cambria Math"/>
            </w:rPr>
            <m:t>Δ</m:t>
          </m:r>
        </w:ins>
        <w:ins w:id="3557" w:author="峰 高" w:date="2024-05-13T17:48:00Z">
          <m:r>
            <m:rPr/>
            <w:rPr>
              <w:rFonts w:ascii="Cambria Math" w:hAnsi="Cambria Math"/>
            </w:rPr>
            <m:t>L</m:t>
          </m:r>
        </w:ins>
      </m:oMath>
      <w:ins w:id="3558" w:author="峰 高" w:date="2024-05-13T17:39:00Z">
        <w:r>
          <w:rPr>
            <w:rFonts w:hint="eastAsia"/>
            <w:iCs/>
          </w:rPr>
          <w:t>，接收光（反射光或者透射光）中的</w:t>
        </w:r>
      </w:ins>
      <m:oMath>
        <m:sSub>
          <m:sSubPr>
            <m:ctrlPr>
              <w:ins w:id="3559" w:author="峰 高" w:date="2024-05-13T17:49:00Z">
                <w:rPr>
                  <w:rFonts w:ascii="Cambria Math" w:hAnsi="Cambria Math"/>
                  <w:iCs/>
                </w:rPr>
              </w:ins>
            </m:ctrlPr>
          </m:sSubPr>
          <m:e>
            <w:ins w:id="3560" w:author="峰 高" w:date="2024-05-13T17:49:00Z">
              <m:r>
                <m:rPr/>
                <w:rPr>
                  <w:rFonts w:ascii="Cambria Math" w:hAnsi="Cambria Math"/>
                </w:rPr>
                <m:t>I</m:t>
              </m:r>
            </w:ins>
            <m:ctrlPr>
              <w:ins w:id="3561" w:author="峰 高" w:date="2024-05-13T17:49:00Z">
                <w:rPr>
                  <w:rFonts w:ascii="Cambria Math" w:hAnsi="Cambria Math"/>
                  <w:iCs/>
                </w:rPr>
              </w:ins>
            </m:ctrlPr>
          </m:e>
          <m:sub>
            <w:ins w:id="3562" w:author="峰 高" w:date="2024-05-13T17:49:00Z">
              <m:r>
                <m:rPr/>
                <w:rPr>
                  <w:rFonts w:ascii="Cambria Math" w:hAnsi="Cambria Math"/>
                </w:rPr>
                <m:t>DC</m:t>
              </m:r>
            </w:ins>
            <m:ctrlPr>
              <w:ins w:id="3563" w:author="峰 高" w:date="2024-05-13T17:49:00Z">
                <w:rPr>
                  <w:rFonts w:ascii="Cambria Math" w:hAnsi="Cambria Math"/>
                  <w:iCs/>
                </w:rPr>
              </w:ins>
            </m:ctrlPr>
          </m:sub>
        </m:sSub>
      </m:oMath>
      <w:ins w:id="3564" w:author="峰 高" w:date="2024-05-13T17:39:00Z">
        <w:r>
          <w:rPr>
            <w:rFonts w:hint="eastAsia"/>
            <w:iCs/>
          </w:rPr>
          <w:t>变为</w:t>
        </w:r>
      </w:ins>
      <m:oMath>
        <m:sSub>
          <m:sSubPr>
            <m:ctrlPr>
              <w:ins w:id="3565" w:author="峰 高" w:date="2024-05-13T17:49:00Z">
                <w:rPr>
                  <w:rFonts w:ascii="Cambria Math" w:hAnsi="Cambria Math"/>
                  <w:iCs/>
                </w:rPr>
              </w:ins>
            </m:ctrlPr>
          </m:sSubPr>
          <m:e>
            <w:ins w:id="3566" w:author="峰 高" w:date="2024-05-13T17:49:00Z">
              <m:r>
                <m:rPr/>
                <w:rPr>
                  <w:rFonts w:ascii="Cambria Math" w:hAnsi="Cambria Math"/>
                </w:rPr>
                <m:t>I</m:t>
              </m:r>
            </w:ins>
            <m:ctrlPr>
              <w:ins w:id="3567" w:author="峰 高" w:date="2024-05-13T17:49:00Z">
                <w:rPr>
                  <w:rFonts w:ascii="Cambria Math" w:hAnsi="Cambria Math"/>
                  <w:iCs/>
                </w:rPr>
              </w:ins>
            </m:ctrlPr>
          </m:e>
          <m:sub>
            <w:ins w:id="3568" w:author="峰 高" w:date="2024-05-13T17:49:00Z">
              <m:r>
                <m:rPr/>
                <w:rPr>
                  <w:rFonts w:ascii="Cambria Math" w:hAnsi="Cambria Math"/>
                </w:rPr>
                <m:t>DC</m:t>
              </m:r>
            </w:ins>
            <m:ctrlPr>
              <w:ins w:id="3569" w:author="峰 高" w:date="2024-05-13T17:49:00Z">
                <w:rPr>
                  <w:rFonts w:ascii="Cambria Math" w:hAnsi="Cambria Math"/>
                  <w:iCs/>
                </w:rPr>
              </w:ins>
            </m:ctrlPr>
          </m:sub>
        </m:sSub>
        <w:ins w:id="3570" w:author="峰 高" w:date="2024-05-13T17:49:00Z">
          <m:r>
            <m:rPr/>
            <w:rPr>
              <w:rFonts w:ascii="Cambria Math" w:hAnsi="Cambria Math"/>
            </w:rPr>
            <m:t>−</m:t>
          </m:r>
        </w:ins>
        <m:sSub>
          <m:sSubPr>
            <m:ctrlPr>
              <w:ins w:id="3571" w:author="峰 高" w:date="2024-05-13T17:49:00Z">
                <w:rPr>
                  <w:rFonts w:ascii="Cambria Math" w:hAnsi="Cambria Math"/>
                  <w:iCs/>
                </w:rPr>
              </w:ins>
            </m:ctrlPr>
          </m:sSubPr>
          <m:e>
            <w:ins w:id="3572" w:author="峰 高" w:date="2024-05-13T17:49:00Z">
              <m:r>
                <m:rPr/>
                <w:rPr>
                  <w:rFonts w:ascii="Cambria Math" w:hAnsi="Cambria Math"/>
                </w:rPr>
                <m:t>I</m:t>
              </m:r>
            </w:ins>
            <m:ctrlPr>
              <w:ins w:id="3573" w:author="峰 高" w:date="2024-05-13T17:49:00Z">
                <w:rPr>
                  <w:rFonts w:ascii="Cambria Math" w:hAnsi="Cambria Math"/>
                  <w:iCs/>
                </w:rPr>
              </w:ins>
            </m:ctrlPr>
          </m:e>
          <m:sub>
            <w:ins w:id="3574" w:author="峰 高" w:date="2024-05-13T17:49:00Z">
              <m:r>
                <m:rPr/>
                <w:rPr>
                  <w:rFonts w:ascii="Cambria Math" w:hAnsi="Cambria Math"/>
                </w:rPr>
                <m:t>AC</m:t>
              </m:r>
            </w:ins>
            <m:ctrlPr>
              <w:ins w:id="3575" w:author="峰 高" w:date="2024-05-13T17:49:00Z">
                <w:rPr>
                  <w:rFonts w:ascii="Cambria Math" w:hAnsi="Cambria Math"/>
                  <w:iCs/>
                </w:rPr>
              </w:ins>
            </m:ctrlPr>
          </m:sub>
        </m:sSub>
      </m:oMath>
      <w:ins w:id="3576" w:author="峰 高" w:date="2024-05-13T17:39:00Z">
        <w:r>
          <w:rPr>
            <w:rFonts w:hint="eastAsia"/>
            <w:iCs/>
          </w:rPr>
          <w:t>，公式</w:t>
        </w:r>
      </w:ins>
      <w:ins w:id="3577" w:author="峰 高" w:date="2024-05-13T17:39:00Z">
        <w:r>
          <w:rPr>
            <w:iCs/>
          </w:rPr>
          <w:t>(2.12)</w:t>
        </w:r>
      </w:ins>
      <w:ins w:id="3578" w:author="峰 高" w:date="2024-05-13T17:39:00Z">
        <w:r>
          <w:rPr>
            <w:rFonts w:hint="eastAsia"/>
            <w:iCs/>
          </w:rPr>
          <w:t>变化为：</w:t>
        </w:r>
      </w:ins>
    </w:p>
    <w:p>
      <w:pPr>
        <w:rPr>
          <w:ins w:id="3579" w:author="峰 高" w:date="2024-05-13T17:39:00Z"/>
          <w:rFonts w:ascii="Times New Roman" w:hAnsi="Times New Roman"/>
          <w:i w:val="0"/>
          <w:iCs/>
          <w:rPrChange w:id="3580" w:author="峰 高" w:date="2024-05-13T17:39:00Z">
            <w:rPr>
              <w:ins w:id="3581" w:author="峰 高" w:date="2024-05-13T17:39:00Z"/>
              <w:rFonts w:ascii="Cambria Math" w:hAnsi="Cambria Math"/>
              <w:i/>
              <w:iCs/>
            </w:rPr>
          </w:rPrChange>
        </w:rPr>
      </w:pPr>
      <m:oMathPara>
        <m:oMath>
          <m:eqArr>
            <m:eqArrPr>
              <m:maxDist m:val="1"/>
              <m:ctrlPr>
                <w:ins w:id="3582" w:author="峰 高" w:date="2024-05-13T17:39:00Z">
                  <w:rPr>
                    <w:rFonts w:ascii="Cambria Math" w:hAnsi="Cambria Math"/>
                    <w:i/>
                    <w:iCs/>
                  </w:rPr>
                </w:ins>
              </m:ctrlPr>
            </m:eqArrPr>
            <m:e>
              <m:sSub>
                <m:sSubPr>
                  <m:ctrlPr>
                    <w:ins w:id="3583" w:author="峰 高" w:date="2024-05-13T17:39:00Z">
                      <w:rPr>
                        <w:rFonts w:ascii="Cambria Math" w:hAnsi="Cambria Math"/>
                        <w:iCs/>
                      </w:rPr>
                    </w:ins>
                  </m:ctrlPr>
                </m:sSubPr>
                <m:e>
                  <w:ins w:id="3584" w:author="峰 高" w:date="2024-05-13T17:39:00Z">
                    <m:r>
                      <m:rPr/>
                      <w:rPr>
                        <w:rFonts w:ascii="Cambria Math" w:hAnsi="Cambria Math"/>
                      </w:rPr>
                      <m:t>I</m:t>
                    </m:r>
                  </w:ins>
                  <m:ctrlPr>
                    <w:ins w:id="3585" w:author="峰 高" w:date="2024-05-13T17:39:00Z">
                      <w:rPr>
                        <w:rFonts w:ascii="Cambria Math" w:hAnsi="Cambria Math"/>
                        <w:iCs/>
                      </w:rPr>
                    </w:ins>
                  </m:ctrlPr>
                </m:e>
                <m:sub>
                  <w:ins w:id="3586" w:author="峰 高" w:date="2024-05-13T17:39:00Z">
                    <m:r>
                      <m:rPr/>
                      <w:rPr>
                        <w:rFonts w:ascii="Cambria Math" w:hAnsi="Cambria Math"/>
                      </w:rPr>
                      <m:t>DC</m:t>
                    </m:r>
                  </w:ins>
                  <m:ctrlPr>
                    <w:ins w:id="3587" w:author="峰 高" w:date="2024-05-13T17:39:00Z">
                      <w:rPr>
                        <w:rFonts w:ascii="Cambria Math" w:hAnsi="Cambria Math"/>
                        <w:iCs/>
                      </w:rPr>
                    </w:ins>
                  </m:ctrlPr>
                </m:sub>
              </m:sSub>
              <w:ins w:id="3588" w:author="峰 高" w:date="2024-05-13T17:39:00Z">
                <m:r>
                  <m:rPr/>
                  <w:rPr>
                    <w:rFonts w:ascii="Cambria Math" w:hAnsi="Cambria Math"/>
                  </w:rPr>
                  <m:t>−</m:t>
                </m:r>
              </w:ins>
              <m:sSub>
                <m:sSubPr>
                  <m:ctrlPr>
                    <w:ins w:id="3589" w:author="峰 高" w:date="2024-05-13T17:39:00Z">
                      <w:rPr>
                        <w:rFonts w:ascii="Cambria Math" w:hAnsi="Cambria Math"/>
                        <w:iCs/>
                      </w:rPr>
                    </w:ins>
                  </m:ctrlPr>
                </m:sSubPr>
                <m:e>
                  <w:ins w:id="3590" w:author="峰 高" w:date="2024-05-13T17:39:00Z">
                    <m:r>
                      <m:rPr/>
                      <w:rPr>
                        <w:rFonts w:ascii="Cambria Math" w:hAnsi="Cambria Math"/>
                      </w:rPr>
                      <m:t>I</m:t>
                    </m:r>
                  </w:ins>
                  <m:ctrlPr>
                    <w:ins w:id="3591" w:author="峰 高" w:date="2024-05-13T17:39:00Z">
                      <w:rPr>
                        <w:rFonts w:ascii="Cambria Math" w:hAnsi="Cambria Math"/>
                        <w:iCs/>
                      </w:rPr>
                    </w:ins>
                  </m:ctrlPr>
                </m:e>
                <m:sub>
                  <w:ins w:id="3592" w:author="峰 高" w:date="2024-05-13T17:39:00Z">
                    <m:r>
                      <m:rPr/>
                      <w:rPr>
                        <w:rFonts w:ascii="Cambria Math" w:hAnsi="Cambria Math"/>
                      </w:rPr>
                      <m:t>AC</m:t>
                    </m:r>
                  </w:ins>
                  <m:ctrlPr>
                    <w:ins w:id="3593" w:author="峰 高" w:date="2024-05-13T17:39:00Z">
                      <w:rPr>
                        <w:rFonts w:ascii="Cambria Math" w:hAnsi="Cambria Math"/>
                        <w:iCs/>
                      </w:rPr>
                    </w:ins>
                  </m:ctrlPr>
                </m:sub>
              </m:sSub>
              <w:ins w:id="3594" w:author="峰 高" w:date="2024-05-13T17:39:00Z">
                <m:r>
                  <m:rPr/>
                  <w:rPr>
                    <w:rFonts w:ascii="Cambria Math" w:hAnsi="Cambria Math"/>
                  </w:rPr>
                  <m:t>=</m:t>
                </m:r>
              </w:ins>
              <m:sSub>
                <m:sSubPr>
                  <m:ctrlPr>
                    <w:ins w:id="3595" w:author="峰 高" w:date="2024-05-13T17:39:00Z">
                      <w:rPr>
                        <w:rFonts w:ascii="Cambria Math" w:hAnsi="Cambria Math"/>
                        <w:iCs/>
                      </w:rPr>
                    </w:ins>
                  </m:ctrlPr>
                </m:sSubPr>
                <m:e>
                  <w:ins w:id="3596" w:author="峰 高" w:date="2024-05-13T17:39:00Z">
                    <m:r>
                      <m:rPr/>
                      <w:rPr>
                        <w:rFonts w:ascii="Cambria Math" w:hAnsi="Cambria Math"/>
                      </w:rPr>
                      <m:t>I</m:t>
                    </m:r>
                  </w:ins>
                  <m:ctrlPr>
                    <w:ins w:id="3597" w:author="峰 高" w:date="2024-05-13T17:39:00Z">
                      <w:rPr>
                        <w:rFonts w:ascii="Cambria Math" w:hAnsi="Cambria Math"/>
                        <w:iCs/>
                      </w:rPr>
                    </w:ins>
                  </m:ctrlPr>
                </m:e>
                <m:sub>
                  <w:ins w:id="3598" w:author="峰 高" w:date="2024-05-13T17:39:00Z">
                    <m:r>
                      <m:rPr/>
                      <w:rPr>
                        <w:rFonts w:ascii="Cambria Math" w:hAnsi="Cambria Math"/>
                      </w:rPr>
                      <m:t>DC</m:t>
                    </m:r>
                  </w:ins>
                  <m:ctrlPr>
                    <w:ins w:id="3599" w:author="峰 高" w:date="2024-05-13T17:39:00Z">
                      <w:rPr>
                        <w:rFonts w:ascii="Cambria Math" w:hAnsi="Cambria Math"/>
                        <w:iCs/>
                      </w:rPr>
                    </w:ins>
                  </m:ctrlPr>
                </m:sub>
              </m:sSub>
              <w:ins w:id="3600" w:author="峰 高" w:date="2024-05-13T17:39:00Z">
                <m:r>
                  <m:rPr/>
                  <w:rPr>
                    <w:rFonts w:ascii="Cambria Math" w:hAnsi="Cambria Math"/>
                  </w:rPr>
                  <m:t>×</m:t>
                </m:r>
              </w:ins>
              <m:sSup>
                <m:sSupPr>
                  <m:ctrlPr>
                    <w:ins w:id="3601" w:author="峰 高" w:date="2024-05-13T17:39:00Z">
                      <w:rPr>
                        <w:rFonts w:ascii="Cambria Math" w:hAnsi="Cambria Math"/>
                        <w:iCs/>
                      </w:rPr>
                    </w:ins>
                  </m:ctrlPr>
                </m:sSupPr>
                <m:e>
                  <w:ins w:id="3602" w:author="峰 高" w:date="2024-05-13T17:39:00Z">
                    <m:r>
                      <m:rPr/>
                      <w:rPr>
                        <w:rFonts w:ascii="Cambria Math" w:hAnsi="Cambria Math"/>
                      </w:rPr>
                      <m:t>e</m:t>
                    </m:r>
                  </w:ins>
                  <m:ctrlPr>
                    <w:ins w:id="3603" w:author="峰 高" w:date="2024-05-13T17:39:00Z">
                      <w:rPr>
                        <w:rFonts w:ascii="Cambria Math" w:hAnsi="Cambria Math"/>
                        <w:iCs/>
                      </w:rPr>
                    </w:ins>
                  </m:ctrlPr>
                </m:e>
                <m:sup>
                  <w:ins w:id="3604" w:author="峰 高" w:date="2024-05-13T17:39:00Z">
                    <m:r>
                      <m:rPr/>
                      <w:rPr>
                        <w:rFonts w:ascii="Cambria Math" w:hAnsi="Cambria Math"/>
                      </w:rPr>
                      <m:t>−</m:t>
                    </m:r>
                  </w:ins>
                  <m:d>
                    <m:dPr>
                      <m:ctrlPr>
                        <w:ins w:id="3605" w:author="峰 高" w:date="2024-05-13T17:39:00Z">
                          <w:rPr>
                            <w:rFonts w:ascii="Cambria Math" w:hAnsi="Cambria Math"/>
                            <w:i/>
                            <w:iCs/>
                          </w:rPr>
                        </w:ins>
                      </m:ctrlPr>
                    </m:dPr>
                    <m:e>
                      <m:sSub>
                        <m:sSubPr>
                          <m:ctrlPr>
                            <w:ins w:id="3606" w:author="峰 高" w:date="2024-05-13T17:39:00Z">
                              <w:rPr>
                                <w:rFonts w:ascii="Cambria Math" w:hAnsi="Cambria Math"/>
                                <w:iCs/>
                              </w:rPr>
                            </w:ins>
                          </m:ctrlPr>
                        </m:sSubPr>
                        <m:e>
                          <w:ins w:id="3607" w:author="峰 高" w:date="2024-05-13T17:39:00Z">
                            <m:r>
                              <m:rPr/>
                              <w:rPr>
                                <w:rFonts w:ascii="Cambria Math" w:hAnsi="Cambria Math"/>
                              </w:rPr>
                              <m:t>ε</m:t>
                            </m:r>
                          </w:ins>
                          <m:ctrlPr>
                            <w:ins w:id="3608" w:author="峰 高" w:date="2024-05-13T17:39:00Z">
                              <w:rPr>
                                <w:rFonts w:ascii="Cambria Math" w:hAnsi="Cambria Math"/>
                                <w:iCs/>
                              </w:rPr>
                            </w:ins>
                          </m:ctrlPr>
                        </m:e>
                        <m:sub>
                          <m:sSub>
                            <m:sSubPr>
                              <m:ctrlPr>
                                <w:ins w:id="3609" w:author="峰 高" w:date="2024-05-13T17:39:00Z">
                                  <w:rPr>
                                    <w:rFonts w:ascii="Cambria Math" w:hAnsi="Cambria Math"/>
                                    <w:iCs/>
                                  </w:rPr>
                                </w:ins>
                              </m:ctrlPr>
                            </m:sSubPr>
                            <m:e>
                              <w:ins w:id="3610" w:author="峰 高" w:date="2024-05-13T17:39:00Z">
                                <m:r>
                                  <m:rPr/>
                                  <w:rPr>
                                    <w:rFonts w:ascii="Cambria Math" w:hAnsi="Cambria Math"/>
                                  </w:rPr>
                                  <m:t>H</m:t>
                                </m:r>
                              </w:ins>
                              <m:ctrlPr>
                                <w:ins w:id="3611" w:author="峰 高" w:date="2024-05-13T17:39:00Z">
                                  <w:rPr>
                                    <w:rFonts w:ascii="Cambria Math" w:hAnsi="Cambria Math"/>
                                    <w:iCs/>
                                  </w:rPr>
                                </w:ins>
                              </m:ctrlPr>
                            </m:e>
                            <m:sub>
                              <w:ins w:id="3612" w:author="峰 高" w:date="2024-05-13T17:39:00Z">
                                <m:r>
                                  <m:rPr/>
                                  <w:rPr>
                                    <w:rFonts w:ascii="Cambria Math" w:hAnsi="Cambria Math"/>
                                  </w:rPr>
                                  <m:t>b</m:t>
                                </m:r>
                              </w:ins>
                              <m:ctrlPr>
                                <w:ins w:id="3613" w:author="峰 高" w:date="2024-05-13T17:39:00Z">
                                  <w:rPr>
                                    <w:rFonts w:ascii="Cambria Math" w:hAnsi="Cambria Math"/>
                                    <w:iCs/>
                                  </w:rPr>
                                </w:ins>
                              </m:ctrlPr>
                            </m:sub>
                          </m:sSub>
                          <m:sSub>
                            <m:sSubPr>
                              <m:ctrlPr>
                                <w:ins w:id="3614" w:author="峰 高" w:date="2024-05-13T17:39:00Z">
                                  <w:rPr>
                                    <w:rFonts w:ascii="Cambria Math" w:hAnsi="Cambria Math"/>
                                    <w:iCs/>
                                  </w:rPr>
                                </w:ins>
                              </m:ctrlPr>
                            </m:sSubPr>
                            <m:e>
                              <w:ins w:id="3615" w:author="峰 高" w:date="2024-05-13T17:39:00Z">
                                <m:r>
                                  <m:rPr/>
                                  <w:rPr>
                                    <w:rFonts w:ascii="Cambria Math" w:hAnsi="Cambria Math"/>
                                  </w:rPr>
                                  <m:t>O</m:t>
                                </m:r>
                              </w:ins>
                              <m:ctrlPr>
                                <w:ins w:id="3616" w:author="峰 高" w:date="2024-05-13T17:39:00Z">
                                  <w:rPr>
                                    <w:rFonts w:ascii="Cambria Math" w:hAnsi="Cambria Math"/>
                                    <w:iCs/>
                                  </w:rPr>
                                </w:ins>
                              </m:ctrlPr>
                            </m:e>
                            <m:sub>
                              <w:ins w:id="3617" w:author="峰 高" w:date="2024-05-13T17:39:00Z">
                                <m:r>
                                  <m:rPr/>
                                  <w:rPr>
                                    <w:rFonts w:ascii="Cambria Math" w:hAnsi="Cambria Math"/>
                                  </w:rPr>
                                  <m:t>2</m:t>
                                </m:r>
                              </w:ins>
                              <m:ctrlPr>
                                <w:ins w:id="3618" w:author="峰 高" w:date="2024-05-13T17:39:00Z">
                                  <w:rPr>
                                    <w:rFonts w:ascii="Cambria Math" w:hAnsi="Cambria Math"/>
                                    <w:iCs/>
                                  </w:rPr>
                                </w:ins>
                              </m:ctrlPr>
                            </m:sub>
                          </m:sSub>
                          <m:ctrlPr>
                            <w:ins w:id="3619" w:author="峰 高" w:date="2024-05-13T17:39:00Z">
                              <w:rPr>
                                <w:rFonts w:ascii="Cambria Math" w:hAnsi="Cambria Math"/>
                                <w:iCs/>
                              </w:rPr>
                            </w:ins>
                          </m:ctrlPr>
                        </m:sub>
                      </m:sSub>
                      <m:sSub>
                        <m:sSubPr>
                          <m:ctrlPr>
                            <w:ins w:id="3620" w:author="峰 高" w:date="2024-05-13T17:39:00Z">
                              <w:rPr>
                                <w:rFonts w:ascii="Cambria Math" w:hAnsi="Cambria Math"/>
                                <w:iCs/>
                              </w:rPr>
                            </w:ins>
                          </m:ctrlPr>
                        </m:sSubPr>
                        <m:e>
                          <w:ins w:id="3621" w:author="峰 高" w:date="2024-05-13T17:39:00Z">
                            <m:r>
                              <m:rPr/>
                              <w:rPr>
                                <w:rFonts w:ascii="Cambria Math" w:hAnsi="Cambria Math"/>
                              </w:rPr>
                              <m:t>C</m:t>
                            </m:r>
                          </w:ins>
                          <m:ctrlPr>
                            <w:ins w:id="3622" w:author="峰 高" w:date="2024-05-13T17:39:00Z">
                              <w:rPr>
                                <w:rFonts w:ascii="Cambria Math" w:hAnsi="Cambria Math"/>
                                <w:iCs/>
                              </w:rPr>
                            </w:ins>
                          </m:ctrlPr>
                        </m:e>
                        <m:sub>
                          <m:sSub>
                            <m:sSubPr>
                              <m:ctrlPr>
                                <w:ins w:id="3623" w:author="峰 高" w:date="2024-05-13T17:39:00Z">
                                  <w:rPr>
                                    <w:rFonts w:ascii="Cambria Math" w:hAnsi="Cambria Math"/>
                                    <w:iCs/>
                                  </w:rPr>
                                </w:ins>
                              </m:ctrlPr>
                            </m:sSubPr>
                            <m:e>
                              <w:ins w:id="3624" w:author="峰 高" w:date="2024-05-13T17:39:00Z">
                                <m:r>
                                  <m:rPr/>
                                  <w:rPr>
                                    <w:rFonts w:ascii="Cambria Math" w:hAnsi="Cambria Math"/>
                                  </w:rPr>
                                  <m:t>H</m:t>
                                </m:r>
                              </w:ins>
                              <m:ctrlPr>
                                <w:ins w:id="3625" w:author="峰 高" w:date="2024-05-13T17:39:00Z">
                                  <w:rPr>
                                    <w:rFonts w:ascii="Cambria Math" w:hAnsi="Cambria Math"/>
                                    <w:iCs/>
                                  </w:rPr>
                                </w:ins>
                              </m:ctrlPr>
                            </m:e>
                            <m:sub>
                              <w:ins w:id="3626" w:author="峰 高" w:date="2024-05-13T17:39:00Z">
                                <m:r>
                                  <m:rPr/>
                                  <w:rPr>
                                    <w:rFonts w:ascii="Cambria Math" w:hAnsi="Cambria Math"/>
                                  </w:rPr>
                                  <m:t>b</m:t>
                                </m:r>
                              </w:ins>
                              <m:ctrlPr>
                                <w:ins w:id="3627" w:author="峰 高" w:date="2024-05-13T17:39:00Z">
                                  <w:rPr>
                                    <w:rFonts w:ascii="Cambria Math" w:hAnsi="Cambria Math"/>
                                    <w:iCs/>
                                  </w:rPr>
                                </w:ins>
                              </m:ctrlPr>
                            </m:sub>
                          </m:sSub>
                          <m:sSub>
                            <m:sSubPr>
                              <m:ctrlPr>
                                <w:ins w:id="3628" w:author="峰 高" w:date="2024-05-13T17:39:00Z">
                                  <w:rPr>
                                    <w:rFonts w:ascii="Cambria Math" w:hAnsi="Cambria Math"/>
                                    <w:iCs/>
                                  </w:rPr>
                                </w:ins>
                              </m:ctrlPr>
                            </m:sSubPr>
                            <m:e>
                              <w:ins w:id="3629" w:author="峰 高" w:date="2024-05-13T17:39:00Z">
                                <m:r>
                                  <m:rPr/>
                                  <w:rPr>
                                    <w:rFonts w:ascii="Cambria Math" w:hAnsi="Cambria Math"/>
                                  </w:rPr>
                                  <m:t>O</m:t>
                                </m:r>
                              </w:ins>
                              <m:ctrlPr>
                                <w:ins w:id="3630" w:author="峰 高" w:date="2024-05-13T17:39:00Z">
                                  <w:rPr>
                                    <w:rFonts w:ascii="Cambria Math" w:hAnsi="Cambria Math"/>
                                    <w:iCs/>
                                  </w:rPr>
                                </w:ins>
                              </m:ctrlPr>
                            </m:e>
                            <m:sub>
                              <w:ins w:id="3631" w:author="峰 高" w:date="2024-05-13T17:39:00Z">
                                <m:r>
                                  <m:rPr/>
                                  <w:rPr>
                                    <w:rFonts w:ascii="Cambria Math" w:hAnsi="Cambria Math"/>
                                  </w:rPr>
                                  <m:t>2</m:t>
                                </m:r>
                              </w:ins>
                              <m:ctrlPr>
                                <w:ins w:id="3632" w:author="峰 高" w:date="2024-05-13T17:39:00Z">
                                  <w:rPr>
                                    <w:rFonts w:ascii="Cambria Math" w:hAnsi="Cambria Math"/>
                                    <w:iCs/>
                                  </w:rPr>
                                </w:ins>
                              </m:ctrlPr>
                            </m:sub>
                          </m:sSub>
                          <m:ctrlPr>
                            <w:ins w:id="3633" w:author="峰 高" w:date="2024-05-13T17:39:00Z">
                              <w:rPr>
                                <w:rFonts w:ascii="Cambria Math" w:hAnsi="Cambria Math"/>
                                <w:iCs/>
                              </w:rPr>
                            </w:ins>
                          </m:ctrlPr>
                        </m:sub>
                      </m:sSub>
                      <w:ins w:id="3634" w:author="峰 高" w:date="2024-05-13T17:39:00Z">
                        <m:r>
                          <m:rPr/>
                          <w:rPr>
                            <w:rFonts w:ascii="Cambria Math" w:hAnsi="Cambria Math"/>
                          </w:rPr>
                          <m:t>+</m:t>
                        </m:r>
                      </w:ins>
                      <m:sSub>
                        <m:sSubPr>
                          <m:ctrlPr>
                            <w:ins w:id="3635" w:author="峰 高" w:date="2024-05-13T17:39:00Z">
                              <w:rPr>
                                <w:rFonts w:ascii="Cambria Math" w:hAnsi="Cambria Math"/>
                                <w:iCs/>
                              </w:rPr>
                            </w:ins>
                          </m:ctrlPr>
                        </m:sSubPr>
                        <m:e>
                          <w:ins w:id="3636" w:author="峰 高" w:date="2024-05-13T17:39:00Z">
                            <m:r>
                              <m:rPr/>
                              <w:rPr>
                                <w:rFonts w:ascii="Cambria Math" w:hAnsi="Cambria Math"/>
                              </w:rPr>
                              <m:t>ε</m:t>
                            </m:r>
                          </w:ins>
                          <m:ctrlPr>
                            <w:ins w:id="3637" w:author="峰 高" w:date="2024-05-13T17:39:00Z">
                              <w:rPr>
                                <w:rFonts w:ascii="Cambria Math" w:hAnsi="Cambria Math"/>
                                <w:iCs/>
                              </w:rPr>
                            </w:ins>
                          </m:ctrlPr>
                        </m:e>
                        <m:sub>
                          <m:sSub>
                            <m:sSubPr>
                              <m:ctrlPr>
                                <w:ins w:id="3638" w:author="峰 高" w:date="2024-05-13T17:39:00Z">
                                  <w:rPr>
                                    <w:rFonts w:ascii="Cambria Math" w:hAnsi="Cambria Math"/>
                                    <w:iCs/>
                                  </w:rPr>
                                </w:ins>
                              </m:ctrlPr>
                            </m:sSubPr>
                            <m:e>
                              <w:ins w:id="3639" w:author="峰 高" w:date="2024-05-13T17:39:00Z">
                                <m:r>
                                  <m:rPr/>
                                  <w:rPr>
                                    <w:rFonts w:ascii="Cambria Math" w:hAnsi="Cambria Math"/>
                                  </w:rPr>
                                  <m:t>H</m:t>
                                </m:r>
                              </w:ins>
                              <m:ctrlPr>
                                <w:ins w:id="3640" w:author="峰 高" w:date="2024-05-13T17:39:00Z">
                                  <w:rPr>
                                    <w:rFonts w:ascii="Cambria Math" w:hAnsi="Cambria Math"/>
                                    <w:iCs/>
                                  </w:rPr>
                                </w:ins>
                              </m:ctrlPr>
                            </m:e>
                            <m:sub>
                              <w:ins w:id="3641" w:author="峰 高" w:date="2024-05-13T17:39:00Z">
                                <m:r>
                                  <m:rPr/>
                                  <w:rPr>
                                    <w:rFonts w:ascii="Cambria Math" w:hAnsi="Cambria Math"/>
                                  </w:rPr>
                                  <m:t>b</m:t>
                                </m:r>
                              </w:ins>
                              <m:ctrlPr>
                                <w:ins w:id="3642" w:author="峰 高" w:date="2024-05-13T17:39:00Z">
                                  <w:rPr>
                                    <w:rFonts w:ascii="Cambria Math" w:hAnsi="Cambria Math"/>
                                    <w:iCs/>
                                  </w:rPr>
                                </w:ins>
                              </m:ctrlPr>
                            </m:sub>
                          </m:sSub>
                          <m:ctrlPr>
                            <w:ins w:id="3643" w:author="峰 高" w:date="2024-05-13T17:39:00Z">
                              <w:rPr>
                                <w:rFonts w:ascii="Cambria Math" w:hAnsi="Cambria Math"/>
                                <w:iCs/>
                              </w:rPr>
                            </w:ins>
                          </m:ctrlPr>
                        </m:sub>
                      </m:sSub>
                      <m:sSub>
                        <m:sSubPr>
                          <m:ctrlPr>
                            <w:ins w:id="3644" w:author="峰 高" w:date="2024-05-13T17:39:00Z">
                              <w:rPr>
                                <w:rFonts w:ascii="Cambria Math" w:hAnsi="Cambria Math"/>
                                <w:iCs/>
                              </w:rPr>
                            </w:ins>
                          </m:ctrlPr>
                        </m:sSubPr>
                        <m:e>
                          <w:ins w:id="3645" w:author="峰 高" w:date="2024-05-13T17:39:00Z">
                            <m:r>
                              <m:rPr/>
                              <w:rPr>
                                <w:rFonts w:ascii="Cambria Math" w:hAnsi="Cambria Math"/>
                              </w:rPr>
                              <m:t>C</m:t>
                            </m:r>
                          </w:ins>
                          <m:ctrlPr>
                            <w:ins w:id="3646" w:author="峰 高" w:date="2024-05-13T17:39:00Z">
                              <w:rPr>
                                <w:rFonts w:ascii="Cambria Math" w:hAnsi="Cambria Math"/>
                                <w:iCs/>
                              </w:rPr>
                            </w:ins>
                          </m:ctrlPr>
                        </m:e>
                        <m:sub>
                          <m:sSub>
                            <m:sSubPr>
                              <m:ctrlPr>
                                <w:ins w:id="3647" w:author="峰 高" w:date="2024-05-13T17:39:00Z">
                                  <w:rPr>
                                    <w:rFonts w:ascii="Cambria Math" w:hAnsi="Cambria Math"/>
                                    <w:iCs/>
                                  </w:rPr>
                                </w:ins>
                              </m:ctrlPr>
                            </m:sSubPr>
                            <m:e>
                              <w:ins w:id="3648" w:author="峰 高" w:date="2024-05-13T17:39:00Z">
                                <m:r>
                                  <m:rPr/>
                                  <w:rPr>
                                    <w:rFonts w:ascii="Cambria Math" w:hAnsi="Cambria Math"/>
                                  </w:rPr>
                                  <m:t>H</m:t>
                                </m:r>
                              </w:ins>
                              <m:ctrlPr>
                                <w:ins w:id="3649" w:author="峰 高" w:date="2024-05-13T17:39:00Z">
                                  <w:rPr>
                                    <w:rFonts w:ascii="Cambria Math" w:hAnsi="Cambria Math"/>
                                    <w:iCs/>
                                  </w:rPr>
                                </w:ins>
                              </m:ctrlPr>
                            </m:e>
                            <m:sub>
                              <w:ins w:id="3650" w:author="峰 高" w:date="2024-05-13T17:39:00Z">
                                <m:r>
                                  <m:rPr/>
                                  <w:rPr>
                                    <w:rFonts w:ascii="Cambria Math" w:hAnsi="Cambria Math"/>
                                  </w:rPr>
                                  <m:t>b</m:t>
                                </m:r>
                              </w:ins>
                              <m:ctrlPr>
                                <w:ins w:id="3651" w:author="峰 高" w:date="2024-05-13T17:39:00Z">
                                  <w:rPr>
                                    <w:rFonts w:ascii="Cambria Math" w:hAnsi="Cambria Math"/>
                                    <w:iCs/>
                                  </w:rPr>
                                </w:ins>
                              </m:ctrlPr>
                            </m:sub>
                          </m:sSub>
                          <m:ctrlPr>
                            <w:ins w:id="3652" w:author="峰 高" w:date="2024-05-13T17:39:00Z">
                              <w:rPr>
                                <w:rFonts w:ascii="Cambria Math" w:hAnsi="Cambria Math"/>
                                <w:iCs/>
                              </w:rPr>
                            </w:ins>
                          </m:ctrlPr>
                        </m:sub>
                      </m:sSub>
                      <m:ctrlPr>
                        <w:ins w:id="3653" w:author="峰 高" w:date="2024-05-13T17:39:00Z">
                          <w:rPr>
                            <w:rFonts w:ascii="Cambria Math" w:hAnsi="Cambria Math"/>
                            <w:i/>
                            <w:iCs/>
                          </w:rPr>
                        </w:ins>
                      </m:ctrlPr>
                    </m:e>
                  </m:d>
                  <w:ins w:id="3654" w:author="峰 高" w:date="2024-05-13T17:39:00Z">
                    <m:r>
                      <m:rPr>
                        <m:sty m:val="p"/>
                      </m:rPr>
                      <w:rPr>
                        <w:rFonts w:ascii="Cambria Math" w:hAnsi="Cambria Math"/>
                      </w:rPr>
                      <m:t>Δ</m:t>
                    </m:r>
                  </w:ins>
                  <w:ins w:id="3655" w:author="峰 高" w:date="2024-05-13T17:39:00Z">
                    <m:r>
                      <m:rPr/>
                      <w:rPr>
                        <w:rFonts w:ascii="Cambria Math" w:hAnsi="Cambria Math"/>
                      </w:rPr>
                      <m:t>L</m:t>
                    </m:r>
                  </w:ins>
                  <m:ctrlPr>
                    <w:ins w:id="3656" w:author="峰 高" w:date="2024-05-13T17:39:00Z">
                      <w:rPr>
                        <w:rFonts w:ascii="Cambria Math" w:hAnsi="Cambria Math"/>
                        <w:iCs/>
                      </w:rPr>
                    </w:ins>
                  </m:ctrlPr>
                </m:sup>
              </m:sSup>
              <m:r>
                <m:rPr/>
                <w:rPr>
                  <w:rFonts w:ascii="Cambria Math" w:hAnsi="Cambria Math"/>
                </w:rPr>
                <m:t>#</m:t>
              </m:r>
              <m:d>
                <m:dPr>
                  <m:begChr m:val="（"/>
                  <m:endChr m:val="）"/>
                  <m:ctrlPr>
                    <w:ins w:id="3657" w:author="峰 高" w:date="2024-05-13T17:39:00Z">
                      <w:rPr>
                        <w:rFonts w:ascii="Cambria Math" w:hAnsi="Cambria Math"/>
                        <w:i/>
                        <w:iCs/>
                      </w:rPr>
                    </w:ins>
                  </m:ctrlPr>
                </m:dPr>
                <m:e>
                  <w:ins w:id="3658" w:author="峰 高" w:date="2024-05-13T17:39:00Z">
                    <m:r>
                      <m:rPr/>
                      <w:rPr>
                        <w:rFonts w:ascii="Cambria Math" w:hAnsi="Cambria Math"/>
                      </w:rPr>
                      <m:t>4.13</m:t>
                    </m:r>
                  </w:ins>
                  <m:ctrlPr>
                    <w:ins w:id="3659" w:author="峰 高" w:date="2024-05-13T17:39:00Z">
                      <w:rPr>
                        <w:rFonts w:ascii="Cambria Math" w:hAnsi="Cambria Math"/>
                        <w:i/>
                        <w:iCs/>
                      </w:rPr>
                    </w:ins>
                  </m:ctrlPr>
                </m:e>
              </m:d>
              <m:ctrlPr>
                <w:ins w:id="3660" w:author="峰 高" w:date="2024-05-13T17:39:00Z">
                  <w:rPr>
                    <w:rFonts w:ascii="Cambria Math" w:hAnsi="Cambria Math"/>
                    <w:i/>
                    <w:iCs/>
                  </w:rPr>
                </w:ins>
              </m:ctrlPr>
            </m:e>
          </m:eqArr>
        </m:oMath>
      </m:oMathPara>
    </w:p>
    <w:p>
      <w:pPr>
        <w:rPr>
          <w:ins w:id="3661" w:author="峰 高" w:date="2024-05-13T17:39:00Z"/>
          <w:iCs/>
        </w:rPr>
      </w:pPr>
      <w:ins w:id="3662" w:author="峰 高" w:date="2024-05-13T17:39:00Z">
        <w:r>
          <w:rPr>
            <w:iCs/>
          </w:rPr>
          <w:tab/>
        </w:r>
      </w:ins>
      <w:ins w:id="3663" w:author="峰 高" w:date="2024-05-13T17:39:00Z">
        <w:r>
          <w:rPr>
            <w:rFonts w:hint="eastAsia"/>
            <w:iCs/>
          </w:rPr>
          <w:t>公式稍作变形再取对数，可得到：</w:t>
        </w:r>
      </w:ins>
    </w:p>
    <w:p>
      <w:pPr>
        <w:rPr>
          <w:ins w:id="3664" w:author="峰 高" w:date="2024-05-13T17:40:00Z"/>
          <w:rFonts w:ascii="Times New Roman" w:hAnsi="Times New Roman"/>
          <w:i w:val="0"/>
          <w:iCs/>
          <w:rPrChange w:id="3665" w:author="峰 高" w:date="2024-05-13T17:40:00Z">
            <w:rPr>
              <w:ins w:id="3666" w:author="峰 高" w:date="2024-05-13T17:40:00Z"/>
              <w:rFonts w:ascii="Cambria Math" w:hAnsi="Cambria Math"/>
              <w:i/>
              <w:iCs/>
            </w:rPr>
          </w:rPrChange>
        </w:rPr>
      </w:pPr>
      <m:oMathPara>
        <m:oMath>
          <m:eqArr>
            <m:eqArrPr>
              <m:maxDist m:val="1"/>
              <m:ctrlPr>
                <w:ins w:id="3667" w:author="峰 高" w:date="2024-05-13T17:40:00Z">
                  <w:rPr>
                    <w:rFonts w:ascii="Cambria Math" w:hAnsi="Cambria Math"/>
                    <w:i/>
                    <w:iCs/>
                  </w:rPr>
                </w:ins>
              </m:ctrlPr>
            </m:eqArrPr>
            <m:e>
              <m:func>
                <m:funcPr>
                  <m:ctrlPr>
                    <w:ins w:id="3668" w:author="峰 高" w:date="2024-05-13T17:40:00Z">
                      <w:rPr>
                        <w:rFonts w:ascii="Cambria Math" w:hAnsi="Cambria Math"/>
                        <w:i/>
                        <w:iCs/>
                      </w:rPr>
                    </w:ins>
                  </m:ctrlPr>
                </m:funcPr>
                <m:fName>
                  <w:ins w:id="3669" w:author="峰 高" w:date="2024-05-13T17:40:00Z">
                    <m:r>
                      <m:rPr>
                        <m:sty m:val="p"/>
                      </m:rPr>
                      <w:rPr>
                        <w:rFonts w:ascii="Cambria Math" w:hAnsi="Cambria Math"/>
                      </w:rPr>
                      <m:t>ln</m:t>
                    </m:r>
                  </w:ins>
                  <m:ctrlPr>
                    <w:ins w:id="3670" w:author="峰 高" w:date="2024-05-13T17:40:00Z">
                      <w:rPr>
                        <w:rFonts w:ascii="Cambria Math" w:hAnsi="Cambria Math"/>
                        <w:iCs/>
                      </w:rPr>
                    </w:ins>
                  </m:ctrlPr>
                </m:fName>
                <m:e>
                  <m:d>
                    <m:dPr>
                      <m:ctrlPr>
                        <w:ins w:id="3671" w:author="峰 高" w:date="2024-05-13T17:40:00Z">
                          <w:rPr>
                            <w:rFonts w:ascii="Cambria Math" w:hAnsi="Cambria Math"/>
                            <w:i/>
                            <w:iCs/>
                          </w:rPr>
                        </w:ins>
                      </m:ctrlPr>
                    </m:dPr>
                    <m:e>
                      <m:f>
                        <m:fPr>
                          <m:ctrlPr>
                            <w:ins w:id="3672" w:author="峰 高" w:date="2024-05-13T17:40:00Z">
                              <w:rPr>
                                <w:rFonts w:ascii="Cambria Math" w:hAnsi="Cambria Math"/>
                                <w:iCs/>
                              </w:rPr>
                            </w:ins>
                          </m:ctrlPr>
                        </m:fPr>
                        <m:num>
                          <m:sSub>
                            <m:sSubPr>
                              <m:ctrlPr>
                                <w:ins w:id="3673" w:author="峰 高" w:date="2024-05-13T17:40:00Z">
                                  <w:rPr>
                                    <w:rFonts w:ascii="Cambria Math" w:hAnsi="Cambria Math"/>
                                    <w:iCs/>
                                  </w:rPr>
                                </w:ins>
                              </m:ctrlPr>
                            </m:sSubPr>
                            <m:e>
                              <w:ins w:id="3674" w:author="峰 高" w:date="2024-05-13T17:40:00Z">
                                <m:r>
                                  <m:rPr/>
                                  <w:rPr>
                                    <w:rFonts w:ascii="Cambria Math" w:hAnsi="Cambria Math"/>
                                  </w:rPr>
                                  <m:t>I</m:t>
                                </m:r>
                              </w:ins>
                              <m:ctrlPr>
                                <w:ins w:id="3675" w:author="峰 高" w:date="2024-05-13T17:40:00Z">
                                  <w:rPr>
                                    <w:rFonts w:ascii="Cambria Math" w:hAnsi="Cambria Math"/>
                                    <w:iCs/>
                                  </w:rPr>
                                </w:ins>
                              </m:ctrlPr>
                            </m:e>
                            <m:sub>
                              <w:ins w:id="3676" w:author="峰 高" w:date="2024-05-13T17:40:00Z">
                                <m:r>
                                  <m:rPr/>
                                  <w:rPr>
                                    <w:rFonts w:ascii="Cambria Math" w:hAnsi="Cambria Math"/>
                                  </w:rPr>
                                  <m:t>DC</m:t>
                                </m:r>
                              </w:ins>
                              <m:ctrlPr>
                                <w:ins w:id="3677" w:author="峰 高" w:date="2024-05-13T17:40:00Z">
                                  <w:rPr>
                                    <w:rFonts w:ascii="Cambria Math" w:hAnsi="Cambria Math"/>
                                    <w:iCs/>
                                  </w:rPr>
                                </w:ins>
                              </m:ctrlPr>
                            </m:sub>
                          </m:sSub>
                          <w:ins w:id="3678" w:author="峰 高" w:date="2024-05-13T17:40:00Z">
                            <m:r>
                              <m:rPr/>
                              <w:rPr>
                                <w:rFonts w:ascii="Cambria Math" w:hAnsi="Cambria Math"/>
                              </w:rPr>
                              <m:t>−</m:t>
                            </m:r>
                          </w:ins>
                          <m:sSub>
                            <m:sSubPr>
                              <m:ctrlPr>
                                <w:ins w:id="3679" w:author="峰 高" w:date="2024-05-13T17:40:00Z">
                                  <w:rPr>
                                    <w:rFonts w:ascii="Cambria Math" w:hAnsi="Cambria Math"/>
                                    <w:iCs/>
                                  </w:rPr>
                                </w:ins>
                              </m:ctrlPr>
                            </m:sSubPr>
                            <m:e>
                              <w:ins w:id="3680" w:author="峰 高" w:date="2024-05-13T17:40:00Z">
                                <m:r>
                                  <m:rPr/>
                                  <w:rPr>
                                    <w:rFonts w:ascii="Cambria Math" w:hAnsi="Cambria Math"/>
                                  </w:rPr>
                                  <m:t>I</m:t>
                                </m:r>
                              </w:ins>
                              <m:ctrlPr>
                                <w:ins w:id="3681" w:author="峰 高" w:date="2024-05-13T17:40:00Z">
                                  <w:rPr>
                                    <w:rFonts w:ascii="Cambria Math" w:hAnsi="Cambria Math"/>
                                    <w:iCs/>
                                  </w:rPr>
                                </w:ins>
                              </m:ctrlPr>
                            </m:e>
                            <m:sub>
                              <w:ins w:id="3682" w:author="峰 高" w:date="2024-05-13T17:40:00Z">
                                <m:r>
                                  <m:rPr/>
                                  <w:rPr>
                                    <w:rFonts w:ascii="Cambria Math" w:hAnsi="Cambria Math"/>
                                  </w:rPr>
                                  <m:t>AC</m:t>
                                </m:r>
                              </w:ins>
                              <m:ctrlPr>
                                <w:ins w:id="3683" w:author="峰 高" w:date="2024-05-13T17:40:00Z">
                                  <w:rPr>
                                    <w:rFonts w:ascii="Cambria Math" w:hAnsi="Cambria Math"/>
                                    <w:iCs/>
                                  </w:rPr>
                                </w:ins>
                              </m:ctrlPr>
                            </m:sub>
                          </m:sSub>
                          <m:ctrlPr>
                            <w:ins w:id="3684" w:author="峰 高" w:date="2024-05-13T17:40:00Z">
                              <w:rPr>
                                <w:rFonts w:ascii="Cambria Math" w:hAnsi="Cambria Math"/>
                                <w:iCs/>
                              </w:rPr>
                            </w:ins>
                          </m:ctrlPr>
                        </m:num>
                        <m:den>
                          <m:sSub>
                            <m:sSubPr>
                              <m:ctrlPr>
                                <w:ins w:id="3685" w:author="峰 高" w:date="2024-05-13T17:40:00Z">
                                  <w:rPr>
                                    <w:rFonts w:ascii="Cambria Math" w:hAnsi="Cambria Math"/>
                                    <w:iCs/>
                                  </w:rPr>
                                </w:ins>
                              </m:ctrlPr>
                            </m:sSubPr>
                            <m:e>
                              <w:ins w:id="3686" w:author="峰 高" w:date="2024-05-13T17:40:00Z">
                                <m:r>
                                  <m:rPr/>
                                  <w:rPr>
                                    <w:rFonts w:ascii="Cambria Math" w:hAnsi="Cambria Math"/>
                                  </w:rPr>
                                  <m:t>I</m:t>
                                </m:r>
                              </w:ins>
                              <m:ctrlPr>
                                <w:ins w:id="3687" w:author="峰 高" w:date="2024-05-13T17:40:00Z">
                                  <w:rPr>
                                    <w:rFonts w:ascii="Cambria Math" w:hAnsi="Cambria Math"/>
                                    <w:iCs/>
                                  </w:rPr>
                                </w:ins>
                              </m:ctrlPr>
                            </m:e>
                            <m:sub>
                              <w:ins w:id="3688" w:author="峰 高" w:date="2024-05-13T17:40:00Z">
                                <m:r>
                                  <m:rPr/>
                                  <w:rPr>
                                    <w:rFonts w:ascii="Cambria Math" w:hAnsi="Cambria Math"/>
                                  </w:rPr>
                                  <m:t>DC</m:t>
                                </m:r>
                              </w:ins>
                              <m:ctrlPr>
                                <w:ins w:id="3689" w:author="峰 高" w:date="2024-05-13T17:40:00Z">
                                  <w:rPr>
                                    <w:rFonts w:ascii="Cambria Math" w:hAnsi="Cambria Math"/>
                                    <w:iCs/>
                                  </w:rPr>
                                </w:ins>
                              </m:ctrlPr>
                            </m:sub>
                          </m:sSub>
                          <m:ctrlPr>
                            <w:ins w:id="3690" w:author="峰 高" w:date="2024-05-13T17:40:00Z">
                              <w:rPr>
                                <w:rFonts w:ascii="Cambria Math" w:hAnsi="Cambria Math"/>
                                <w:iCs/>
                              </w:rPr>
                            </w:ins>
                          </m:ctrlPr>
                        </m:den>
                      </m:f>
                      <m:ctrlPr>
                        <w:ins w:id="3691" w:author="峰 高" w:date="2024-05-13T17:40:00Z">
                          <w:rPr>
                            <w:rFonts w:ascii="Cambria Math" w:hAnsi="Cambria Math"/>
                            <w:i/>
                            <w:iCs/>
                          </w:rPr>
                        </w:ins>
                      </m:ctrlPr>
                    </m:e>
                  </m:d>
                  <m:ctrlPr>
                    <w:ins w:id="3692" w:author="峰 高" w:date="2024-05-13T17:40:00Z">
                      <w:rPr>
                        <w:rFonts w:ascii="Cambria Math" w:hAnsi="Cambria Math"/>
                        <w:i/>
                        <w:iCs/>
                      </w:rPr>
                    </w:ins>
                  </m:ctrlPr>
                </m:e>
              </m:func>
              <w:ins w:id="3693" w:author="峰 高" w:date="2024-05-13T17:40:00Z">
                <m:r>
                  <m:rPr/>
                  <w:rPr>
                    <w:rFonts w:ascii="Cambria Math" w:hAnsi="Cambria Math"/>
                  </w:rPr>
                  <m:t>=−</m:t>
                </m:r>
              </w:ins>
              <m:d>
                <m:dPr>
                  <m:ctrlPr>
                    <w:ins w:id="3694" w:author="峰 高" w:date="2024-05-13T17:40:00Z">
                      <w:rPr>
                        <w:rFonts w:ascii="Cambria Math" w:hAnsi="Cambria Math"/>
                        <w:i/>
                        <w:iCs/>
                      </w:rPr>
                    </w:ins>
                  </m:ctrlPr>
                </m:dPr>
                <m:e>
                  <m:sSub>
                    <m:sSubPr>
                      <m:ctrlPr>
                        <w:ins w:id="3695" w:author="峰 高" w:date="2024-05-13T17:40:00Z">
                          <w:rPr>
                            <w:rFonts w:ascii="Cambria Math" w:hAnsi="Cambria Math"/>
                            <w:iCs/>
                          </w:rPr>
                        </w:ins>
                      </m:ctrlPr>
                    </m:sSubPr>
                    <m:e>
                      <w:ins w:id="3696" w:author="峰 高" w:date="2024-05-13T17:40:00Z">
                        <m:r>
                          <m:rPr/>
                          <w:rPr>
                            <w:rFonts w:ascii="Cambria Math" w:hAnsi="Cambria Math"/>
                          </w:rPr>
                          <m:t>ε</m:t>
                        </m:r>
                      </w:ins>
                      <m:ctrlPr>
                        <w:ins w:id="3697" w:author="峰 高" w:date="2024-05-13T17:40:00Z">
                          <w:rPr>
                            <w:rFonts w:ascii="Cambria Math" w:hAnsi="Cambria Math"/>
                            <w:iCs/>
                          </w:rPr>
                        </w:ins>
                      </m:ctrlPr>
                    </m:e>
                    <m:sub>
                      <m:sSub>
                        <m:sSubPr>
                          <m:ctrlPr>
                            <w:ins w:id="3698" w:author="峰 高" w:date="2024-05-13T17:40:00Z">
                              <w:rPr>
                                <w:rFonts w:ascii="Cambria Math" w:hAnsi="Cambria Math"/>
                                <w:iCs/>
                              </w:rPr>
                            </w:ins>
                          </m:ctrlPr>
                        </m:sSubPr>
                        <m:e>
                          <w:ins w:id="3699" w:author="峰 高" w:date="2024-05-13T17:40:00Z">
                            <m:r>
                              <m:rPr/>
                              <w:rPr>
                                <w:rFonts w:ascii="Cambria Math" w:hAnsi="Cambria Math"/>
                              </w:rPr>
                              <m:t>H</m:t>
                            </m:r>
                          </w:ins>
                          <m:ctrlPr>
                            <w:ins w:id="3700" w:author="峰 高" w:date="2024-05-13T17:40:00Z">
                              <w:rPr>
                                <w:rFonts w:ascii="Cambria Math" w:hAnsi="Cambria Math"/>
                                <w:iCs/>
                              </w:rPr>
                            </w:ins>
                          </m:ctrlPr>
                        </m:e>
                        <m:sub>
                          <w:ins w:id="3701" w:author="峰 高" w:date="2024-05-13T17:40:00Z">
                            <m:r>
                              <m:rPr/>
                              <w:rPr>
                                <w:rFonts w:ascii="Cambria Math" w:hAnsi="Cambria Math"/>
                              </w:rPr>
                              <m:t>b</m:t>
                            </m:r>
                          </w:ins>
                          <m:ctrlPr>
                            <w:ins w:id="3702" w:author="峰 高" w:date="2024-05-13T17:40:00Z">
                              <w:rPr>
                                <w:rFonts w:ascii="Cambria Math" w:hAnsi="Cambria Math"/>
                                <w:iCs/>
                              </w:rPr>
                            </w:ins>
                          </m:ctrlPr>
                        </m:sub>
                      </m:sSub>
                      <m:sSub>
                        <m:sSubPr>
                          <m:ctrlPr>
                            <w:ins w:id="3703" w:author="峰 高" w:date="2024-05-13T17:40:00Z">
                              <w:rPr>
                                <w:rFonts w:ascii="Cambria Math" w:hAnsi="Cambria Math"/>
                                <w:iCs/>
                              </w:rPr>
                            </w:ins>
                          </m:ctrlPr>
                        </m:sSubPr>
                        <m:e>
                          <w:ins w:id="3704" w:author="峰 高" w:date="2024-05-13T17:40:00Z">
                            <m:r>
                              <m:rPr/>
                              <w:rPr>
                                <w:rFonts w:ascii="Cambria Math" w:hAnsi="Cambria Math"/>
                              </w:rPr>
                              <m:t>O</m:t>
                            </m:r>
                          </w:ins>
                          <m:ctrlPr>
                            <w:ins w:id="3705" w:author="峰 高" w:date="2024-05-13T17:40:00Z">
                              <w:rPr>
                                <w:rFonts w:ascii="Cambria Math" w:hAnsi="Cambria Math"/>
                                <w:iCs/>
                              </w:rPr>
                            </w:ins>
                          </m:ctrlPr>
                        </m:e>
                        <m:sub>
                          <w:ins w:id="3706" w:author="峰 高" w:date="2024-05-13T17:40:00Z">
                            <m:r>
                              <m:rPr/>
                              <w:rPr>
                                <w:rFonts w:ascii="Cambria Math" w:hAnsi="Cambria Math"/>
                              </w:rPr>
                              <m:t>2</m:t>
                            </m:r>
                          </w:ins>
                          <m:ctrlPr>
                            <w:ins w:id="3707" w:author="峰 高" w:date="2024-05-13T17:40:00Z">
                              <w:rPr>
                                <w:rFonts w:ascii="Cambria Math" w:hAnsi="Cambria Math"/>
                                <w:iCs/>
                              </w:rPr>
                            </w:ins>
                          </m:ctrlPr>
                        </m:sub>
                      </m:sSub>
                      <m:ctrlPr>
                        <w:ins w:id="3708" w:author="峰 高" w:date="2024-05-13T17:40:00Z">
                          <w:rPr>
                            <w:rFonts w:ascii="Cambria Math" w:hAnsi="Cambria Math"/>
                            <w:iCs/>
                          </w:rPr>
                        </w:ins>
                      </m:ctrlPr>
                    </m:sub>
                  </m:sSub>
                  <m:sSub>
                    <m:sSubPr>
                      <m:ctrlPr>
                        <w:ins w:id="3709" w:author="峰 高" w:date="2024-05-13T17:40:00Z">
                          <w:rPr>
                            <w:rFonts w:ascii="Cambria Math" w:hAnsi="Cambria Math"/>
                            <w:iCs/>
                          </w:rPr>
                        </w:ins>
                      </m:ctrlPr>
                    </m:sSubPr>
                    <m:e>
                      <w:ins w:id="3710" w:author="峰 高" w:date="2024-05-13T17:40:00Z">
                        <m:r>
                          <m:rPr/>
                          <w:rPr>
                            <w:rFonts w:ascii="Cambria Math" w:hAnsi="Cambria Math"/>
                          </w:rPr>
                          <m:t>C</m:t>
                        </m:r>
                      </w:ins>
                      <m:ctrlPr>
                        <w:ins w:id="3711" w:author="峰 高" w:date="2024-05-13T17:40:00Z">
                          <w:rPr>
                            <w:rFonts w:ascii="Cambria Math" w:hAnsi="Cambria Math"/>
                            <w:iCs/>
                          </w:rPr>
                        </w:ins>
                      </m:ctrlPr>
                    </m:e>
                    <m:sub>
                      <m:sSub>
                        <m:sSubPr>
                          <m:ctrlPr>
                            <w:ins w:id="3712" w:author="峰 高" w:date="2024-05-13T17:40:00Z">
                              <w:rPr>
                                <w:rFonts w:ascii="Cambria Math" w:hAnsi="Cambria Math"/>
                                <w:iCs/>
                              </w:rPr>
                            </w:ins>
                          </m:ctrlPr>
                        </m:sSubPr>
                        <m:e>
                          <w:ins w:id="3713" w:author="峰 高" w:date="2024-05-13T17:40:00Z">
                            <m:r>
                              <m:rPr/>
                              <w:rPr>
                                <w:rFonts w:ascii="Cambria Math" w:hAnsi="Cambria Math"/>
                              </w:rPr>
                              <m:t>H</m:t>
                            </m:r>
                          </w:ins>
                          <m:ctrlPr>
                            <w:ins w:id="3714" w:author="峰 高" w:date="2024-05-13T17:40:00Z">
                              <w:rPr>
                                <w:rFonts w:ascii="Cambria Math" w:hAnsi="Cambria Math"/>
                                <w:iCs/>
                              </w:rPr>
                            </w:ins>
                          </m:ctrlPr>
                        </m:e>
                        <m:sub>
                          <w:ins w:id="3715" w:author="峰 高" w:date="2024-05-13T17:40:00Z">
                            <m:r>
                              <m:rPr/>
                              <w:rPr>
                                <w:rFonts w:ascii="Cambria Math" w:hAnsi="Cambria Math"/>
                              </w:rPr>
                              <m:t>b</m:t>
                            </m:r>
                          </w:ins>
                          <m:ctrlPr>
                            <w:ins w:id="3716" w:author="峰 高" w:date="2024-05-13T17:40:00Z">
                              <w:rPr>
                                <w:rFonts w:ascii="Cambria Math" w:hAnsi="Cambria Math"/>
                                <w:iCs/>
                              </w:rPr>
                            </w:ins>
                          </m:ctrlPr>
                        </m:sub>
                      </m:sSub>
                      <m:sSub>
                        <m:sSubPr>
                          <m:ctrlPr>
                            <w:ins w:id="3717" w:author="峰 高" w:date="2024-05-13T17:40:00Z">
                              <w:rPr>
                                <w:rFonts w:ascii="Cambria Math" w:hAnsi="Cambria Math"/>
                                <w:iCs/>
                              </w:rPr>
                            </w:ins>
                          </m:ctrlPr>
                        </m:sSubPr>
                        <m:e>
                          <w:ins w:id="3718" w:author="峰 高" w:date="2024-05-13T17:40:00Z">
                            <m:r>
                              <m:rPr/>
                              <w:rPr>
                                <w:rFonts w:ascii="Cambria Math" w:hAnsi="Cambria Math"/>
                              </w:rPr>
                              <m:t>O</m:t>
                            </m:r>
                          </w:ins>
                          <m:ctrlPr>
                            <w:ins w:id="3719" w:author="峰 高" w:date="2024-05-13T17:40:00Z">
                              <w:rPr>
                                <w:rFonts w:ascii="Cambria Math" w:hAnsi="Cambria Math"/>
                                <w:iCs/>
                              </w:rPr>
                            </w:ins>
                          </m:ctrlPr>
                        </m:e>
                        <m:sub>
                          <w:ins w:id="3720" w:author="峰 高" w:date="2024-05-13T17:40:00Z">
                            <m:r>
                              <m:rPr/>
                              <w:rPr>
                                <w:rFonts w:ascii="Cambria Math" w:hAnsi="Cambria Math"/>
                              </w:rPr>
                              <m:t>2</m:t>
                            </m:r>
                          </w:ins>
                          <m:ctrlPr>
                            <w:ins w:id="3721" w:author="峰 高" w:date="2024-05-13T17:40:00Z">
                              <w:rPr>
                                <w:rFonts w:ascii="Cambria Math" w:hAnsi="Cambria Math"/>
                                <w:iCs/>
                              </w:rPr>
                            </w:ins>
                          </m:ctrlPr>
                        </m:sub>
                      </m:sSub>
                      <m:ctrlPr>
                        <w:ins w:id="3722" w:author="峰 高" w:date="2024-05-13T17:40:00Z">
                          <w:rPr>
                            <w:rFonts w:ascii="Cambria Math" w:hAnsi="Cambria Math"/>
                            <w:iCs/>
                          </w:rPr>
                        </w:ins>
                      </m:ctrlPr>
                    </m:sub>
                  </m:sSub>
                  <w:ins w:id="3723" w:author="峰 高" w:date="2024-05-13T17:40:00Z">
                    <m:r>
                      <m:rPr/>
                      <w:rPr>
                        <w:rFonts w:ascii="Cambria Math" w:hAnsi="Cambria Math"/>
                      </w:rPr>
                      <m:t>+</m:t>
                    </m:r>
                  </w:ins>
                  <m:sSub>
                    <m:sSubPr>
                      <m:ctrlPr>
                        <w:ins w:id="3724" w:author="峰 高" w:date="2024-05-13T17:40:00Z">
                          <w:rPr>
                            <w:rFonts w:ascii="Cambria Math" w:hAnsi="Cambria Math"/>
                            <w:iCs/>
                          </w:rPr>
                        </w:ins>
                      </m:ctrlPr>
                    </m:sSubPr>
                    <m:e>
                      <w:ins w:id="3725" w:author="峰 高" w:date="2024-05-13T17:40:00Z">
                        <m:r>
                          <m:rPr/>
                          <w:rPr>
                            <w:rFonts w:ascii="Cambria Math" w:hAnsi="Cambria Math"/>
                          </w:rPr>
                          <m:t>ε</m:t>
                        </m:r>
                      </w:ins>
                      <m:ctrlPr>
                        <w:ins w:id="3726" w:author="峰 高" w:date="2024-05-13T17:40:00Z">
                          <w:rPr>
                            <w:rFonts w:ascii="Cambria Math" w:hAnsi="Cambria Math"/>
                            <w:iCs/>
                          </w:rPr>
                        </w:ins>
                      </m:ctrlPr>
                    </m:e>
                    <m:sub>
                      <m:sSub>
                        <m:sSubPr>
                          <m:ctrlPr>
                            <w:ins w:id="3727" w:author="峰 高" w:date="2024-05-13T17:40:00Z">
                              <w:rPr>
                                <w:rFonts w:ascii="Cambria Math" w:hAnsi="Cambria Math"/>
                                <w:iCs/>
                              </w:rPr>
                            </w:ins>
                          </m:ctrlPr>
                        </m:sSubPr>
                        <m:e>
                          <w:ins w:id="3728" w:author="峰 高" w:date="2024-05-13T17:40:00Z">
                            <m:r>
                              <m:rPr/>
                              <w:rPr>
                                <w:rFonts w:ascii="Cambria Math" w:hAnsi="Cambria Math"/>
                              </w:rPr>
                              <m:t>H</m:t>
                            </m:r>
                          </w:ins>
                          <m:ctrlPr>
                            <w:ins w:id="3729" w:author="峰 高" w:date="2024-05-13T17:40:00Z">
                              <w:rPr>
                                <w:rFonts w:ascii="Cambria Math" w:hAnsi="Cambria Math"/>
                                <w:iCs/>
                              </w:rPr>
                            </w:ins>
                          </m:ctrlPr>
                        </m:e>
                        <m:sub>
                          <w:ins w:id="3730" w:author="峰 高" w:date="2024-05-13T17:40:00Z">
                            <m:r>
                              <m:rPr/>
                              <w:rPr>
                                <w:rFonts w:ascii="Cambria Math" w:hAnsi="Cambria Math"/>
                              </w:rPr>
                              <m:t>b</m:t>
                            </m:r>
                          </w:ins>
                          <m:ctrlPr>
                            <w:ins w:id="3731" w:author="峰 高" w:date="2024-05-13T17:40:00Z">
                              <w:rPr>
                                <w:rFonts w:ascii="Cambria Math" w:hAnsi="Cambria Math"/>
                                <w:iCs/>
                              </w:rPr>
                            </w:ins>
                          </m:ctrlPr>
                        </m:sub>
                      </m:sSub>
                      <m:ctrlPr>
                        <w:ins w:id="3732" w:author="峰 高" w:date="2024-05-13T17:40:00Z">
                          <w:rPr>
                            <w:rFonts w:ascii="Cambria Math" w:hAnsi="Cambria Math"/>
                            <w:iCs/>
                          </w:rPr>
                        </w:ins>
                      </m:ctrlPr>
                    </m:sub>
                  </m:sSub>
                  <m:sSub>
                    <m:sSubPr>
                      <m:ctrlPr>
                        <w:ins w:id="3733" w:author="峰 高" w:date="2024-05-13T17:40:00Z">
                          <w:rPr>
                            <w:rFonts w:ascii="Cambria Math" w:hAnsi="Cambria Math"/>
                            <w:iCs/>
                          </w:rPr>
                        </w:ins>
                      </m:ctrlPr>
                    </m:sSubPr>
                    <m:e>
                      <w:ins w:id="3734" w:author="峰 高" w:date="2024-05-13T17:40:00Z">
                        <m:r>
                          <m:rPr/>
                          <w:rPr>
                            <w:rFonts w:ascii="Cambria Math" w:hAnsi="Cambria Math"/>
                          </w:rPr>
                          <m:t>C</m:t>
                        </m:r>
                      </w:ins>
                      <m:ctrlPr>
                        <w:ins w:id="3735" w:author="峰 高" w:date="2024-05-13T17:40:00Z">
                          <w:rPr>
                            <w:rFonts w:ascii="Cambria Math" w:hAnsi="Cambria Math"/>
                            <w:iCs/>
                          </w:rPr>
                        </w:ins>
                      </m:ctrlPr>
                    </m:e>
                    <m:sub>
                      <m:sSub>
                        <m:sSubPr>
                          <m:ctrlPr>
                            <w:ins w:id="3736" w:author="峰 高" w:date="2024-05-13T17:40:00Z">
                              <w:rPr>
                                <w:rFonts w:ascii="Cambria Math" w:hAnsi="Cambria Math"/>
                                <w:iCs/>
                              </w:rPr>
                            </w:ins>
                          </m:ctrlPr>
                        </m:sSubPr>
                        <m:e>
                          <w:ins w:id="3737" w:author="峰 高" w:date="2024-05-13T17:40:00Z">
                            <m:r>
                              <m:rPr/>
                              <w:rPr>
                                <w:rFonts w:ascii="Cambria Math" w:hAnsi="Cambria Math"/>
                              </w:rPr>
                              <m:t>H</m:t>
                            </m:r>
                          </w:ins>
                          <m:ctrlPr>
                            <w:ins w:id="3738" w:author="峰 高" w:date="2024-05-13T17:40:00Z">
                              <w:rPr>
                                <w:rFonts w:ascii="Cambria Math" w:hAnsi="Cambria Math"/>
                                <w:iCs/>
                              </w:rPr>
                            </w:ins>
                          </m:ctrlPr>
                        </m:e>
                        <m:sub>
                          <w:ins w:id="3739" w:author="峰 高" w:date="2024-05-13T17:40:00Z">
                            <m:r>
                              <m:rPr/>
                              <w:rPr>
                                <w:rFonts w:ascii="Cambria Math" w:hAnsi="Cambria Math"/>
                              </w:rPr>
                              <m:t>b</m:t>
                            </m:r>
                          </w:ins>
                          <m:ctrlPr>
                            <w:ins w:id="3740" w:author="峰 高" w:date="2024-05-13T17:40:00Z">
                              <w:rPr>
                                <w:rFonts w:ascii="Cambria Math" w:hAnsi="Cambria Math"/>
                                <w:iCs/>
                              </w:rPr>
                            </w:ins>
                          </m:ctrlPr>
                        </m:sub>
                      </m:sSub>
                      <m:ctrlPr>
                        <w:ins w:id="3741" w:author="峰 高" w:date="2024-05-13T17:40:00Z">
                          <w:rPr>
                            <w:rFonts w:ascii="Cambria Math" w:hAnsi="Cambria Math"/>
                            <w:iCs/>
                          </w:rPr>
                        </w:ins>
                      </m:ctrlPr>
                    </m:sub>
                  </m:sSub>
                  <m:ctrlPr>
                    <w:ins w:id="3742" w:author="峰 高" w:date="2024-05-13T17:40:00Z">
                      <w:rPr>
                        <w:rFonts w:ascii="Cambria Math" w:hAnsi="Cambria Math"/>
                        <w:i/>
                        <w:iCs/>
                      </w:rPr>
                    </w:ins>
                  </m:ctrlPr>
                </m:e>
              </m:d>
              <w:ins w:id="3743" w:author="峰 高" w:date="2024-05-13T17:40:00Z">
                <m:r>
                  <m:rPr>
                    <m:sty m:val="p"/>
                  </m:rPr>
                  <w:rPr>
                    <w:rFonts w:ascii="Cambria Math" w:hAnsi="Cambria Math"/>
                  </w:rPr>
                  <m:t>Δ</m:t>
                </m:r>
              </w:ins>
              <w:ins w:id="3744" w:author="峰 高" w:date="2024-05-13T17:40:00Z">
                <m:r>
                  <m:rPr/>
                  <w:rPr>
                    <w:rFonts w:ascii="Cambria Math" w:hAnsi="Cambria Math"/>
                  </w:rPr>
                  <m:t>L</m:t>
                </m:r>
              </w:ins>
              <m:r>
                <m:rPr/>
                <w:rPr>
                  <w:rFonts w:ascii="Cambria Math" w:hAnsi="Cambria Math"/>
                </w:rPr>
                <m:t>#</m:t>
              </m:r>
              <m:d>
                <m:dPr>
                  <m:begChr m:val="（"/>
                  <m:endChr m:val="）"/>
                  <m:ctrlPr>
                    <w:ins w:id="3745" w:author="峰 高" w:date="2024-05-13T17:40:00Z">
                      <w:rPr>
                        <w:rFonts w:ascii="Cambria Math" w:hAnsi="Cambria Math"/>
                        <w:i/>
                        <w:iCs/>
                      </w:rPr>
                    </w:ins>
                  </m:ctrlPr>
                </m:dPr>
                <m:e>
                  <w:ins w:id="3746" w:author="峰 高" w:date="2024-05-13T17:40:00Z">
                    <m:r>
                      <m:rPr/>
                      <w:rPr>
                        <w:rFonts w:ascii="Cambria Math"/>
                      </w:rPr>
                      <m:t>4.14</m:t>
                    </m:r>
                  </w:ins>
                  <m:ctrlPr>
                    <w:ins w:id="3747" w:author="峰 高" w:date="2024-05-13T17:40:00Z">
                      <w:rPr>
                        <w:rFonts w:ascii="Cambria Math" w:hAnsi="Cambria Math"/>
                        <w:i/>
                        <w:iCs/>
                      </w:rPr>
                    </w:ins>
                  </m:ctrlPr>
                </m:e>
              </m:d>
              <m:ctrlPr>
                <w:ins w:id="3748" w:author="峰 高" w:date="2024-05-13T17:40:00Z">
                  <w:rPr>
                    <w:rFonts w:ascii="Cambria Math" w:hAnsi="Cambria Math"/>
                    <w:i/>
                    <w:iCs/>
                  </w:rPr>
                </w:ins>
              </m:ctrlPr>
            </m:e>
          </m:eqArr>
        </m:oMath>
      </m:oMathPara>
    </w:p>
    <w:p>
      <w:pPr>
        <w:rPr>
          <w:ins w:id="3749" w:author="峰 高" w:date="2024-05-13T17:40:00Z"/>
          <w:iCs/>
        </w:rPr>
      </w:pPr>
      <w:ins w:id="3750" w:author="峰 高" w:date="2024-05-13T17:40:00Z">
        <w:r>
          <w:rPr>
            <w:iCs/>
          </w:rPr>
          <w:tab/>
        </w:r>
      </w:ins>
      <w:ins w:id="3751" w:author="峰 高" w:date="2024-05-13T17:40:00Z">
        <w:r>
          <w:rPr>
            <w:rFonts w:hint="eastAsia"/>
            <w:iCs/>
          </w:rPr>
          <w:t>在 PPG 信号中，和直流分量相比</w:t>
        </w:r>
      </w:ins>
      <w:ins w:id="3752" w:author="峰 高" w:date="2024-05-13T17:49:00Z">
        <w:r>
          <w:rPr>
            <w:rFonts w:hint="eastAsia"/>
            <w:iCs/>
          </w:rPr>
          <w:t>，</w:t>
        </w:r>
      </w:ins>
      <w:ins w:id="3753" w:author="峰 高" w:date="2024-05-13T17:40:00Z">
        <w:r>
          <w:rPr>
            <w:rFonts w:hint="eastAsia"/>
            <w:iCs/>
          </w:rPr>
          <w:t>交流分量显得很小，因此公式可以变形为：</w:t>
        </w:r>
      </w:ins>
    </w:p>
    <w:p>
      <w:pPr>
        <w:rPr>
          <w:ins w:id="3754" w:author="峰 高" w:date="2024-05-13T17:41:00Z"/>
          <w:rFonts w:ascii="Times New Roman" w:hAnsi="Times New Roman"/>
          <w:i w:val="0"/>
          <w:iCs/>
          <w:rPrChange w:id="3755" w:author="峰 高" w:date="2024-05-13T17:41:00Z">
            <w:rPr>
              <w:ins w:id="3756" w:author="峰 高" w:date="2024-05-13T17:41:00Z"/>
              <w:rFonts w:ascii="Cambria Math" w:hAnsi="Cambria Math"/>
              <w:i/>
              <w:iCs/>
            </w:rPr>
          </w:rPrChange>
        </w:rPr>
      </w:pPr>
      <m:oMathPara>
        <m:oMath>
          <m:eqArr>
            <m:eqArrPr>
              <m:maxDist m:val="1"/>
              <m:ctrlPr>
                <w:ins w:id="3757" w:author="峰 高" w:date="2024-05-13T17:41:00Z">
                  <w:rPr>
                    <w:rFonts w:ascii="Cambria Math" w:hAnsi="Cambria Math"/>
                    <w:i/>
                    <w:iCs/>
                  </w:rPr>
                </w:ins>
              </m:ctrlPr>
            </m:eqArrPr>
            <m:e>
              <m:f>
                <m:fPr>
                  <m:ctrlPr>
                    <w:ins w:id="3758" w:author="峰 高" w:date="2024-05-13T17:41:00Z">
                      <w:rPr>
                        <w:rFonts w:ascii="Cambria Math" w:hAnsi="Cambria Math"/>
                        <w:iCs/>
                      </w:rPr>
                    </w:ins>
                  </m:ctrlPr>
                </m:fPr>
                <m:num>
                  <m:sSub>
                    <m:sSubPr>
                      <m:ctrlPr>
                        <w:ins w:id="3759" w:author="峰 高" w:date="2024-05-13T17:41:00Z">
                          <w:rPr>
                            <w:rFonts w:ascii="Cambria Math" w:hAnsi="Cambria Math"/>
                            <w:iCs/>
                          </w:rPr>
                        </w:ins>
                      </m:ctrlPr>
                    </m:sSubPr>
                    <m:e>
                      <w:ins w:id="3760" w:author="峰 高" w:date="2024-05-13T17:41:00Z">
                        <m:r>
                          <m:rPr/>
                          <w:rPr>
                            <w:rFonts w:ascii="Cambria Math" w:hAnsi="Cambria Math"/>
                          </w:rPr>
                          <m:t>I</m:t>
                        </m:r>
                      </w:ins>
                      <m:ctrlPr>
                        <w:ins w:id="3761" w:author="峰 高" w:date="2024-05-13T17:41:00Z">
                          <w:rPr>
                            <w:rFonts w:ascii="Cambria Math" w:hAnsi="Cambria Math"/>
                            <w:iCs/>
                          </w:rPr>
                        </w:ins>
                      </m:ctrlPr>
                    </m:e>
                    <m:sub>
                      <w:ins w:id="3762" w:author="峰 高" w:date="2024-05-13T17:41:00Z">
                        <m:r>
                          <m:rPr/>
                          <w:rPr>
                            <w:rFonts w:ascii="Cambria Math" w:hAnsi="Cambria Math"/>
                          </w:rPr>
                          <m:t>AC</m:t>
                        </m:r>
                      </w:ins>
                      <m:ctrlPr>
                        <w:ins w:id="3763" w:author="峰 高" w:date="2024-05-13T17:41:00Z">
                          <w:rPr>
                            <w:rFonts w:ascii="Cambria Math" w:hAnsi="Cambria Math"/>
                            <w:iCs/>
                          </w:rPr>
                        </w:ins>
                      </m:ctrlPr>
                    </m:sub>
                  </m:sSub>
                  <m:ctrlPr>
                    <w:ins w:id="3764" w:author="峰 高" w:date="2024-05-13T17:41:00Z">
                      <w:rPr>
                        <w:rFonts w:ascii="Cambria Math" w:hAnsi="Cambria Math"/>
                        <w:iCs/>
                      </w:rPr>
                    </w:ins>
                  </m:ctrlPr>
                </m:num>
                <m:den>
                  <m:sSub>
                    <m:sSubPr>
                      <m:ctrlPr>
                        <w:ins w:id="3765" w:author="峰 高" w:date="2024-05-13T17:41:00Z">
                          <w:rPr>
                            <w:rFonts w:ascii="Cambria Math" w:hAnsi="Cambria Math"/>
                            <w:iCs/>
                          </w:rPr>
                        </w:ins>
                      </m:ctrlPr>
                    </m:sSubPr>
                    <m:e>
                      <w:ins w:id="3766" w:author="峰 高" w:date="2024-05-13T17:41:00Z">
                        <m:r>
                          <m:rPr/>
                          <w:rPr>
                            <w:rFonts w:ascii="Cambria Math" w:hAnsi="Cambria Math"/>
                          </w:rPr>
                          <m:t>I</m:t>
                        </m:r>
                      </w:ins>
                      <m:ctrlPr>
                        <w:ins w:id="3767" w:author="峰 高" w:date="2024-05-13T17:41:00Z">
                          <w:rPr>
                            <w:rFonts w:ascii="Cambria Math" w:hAnsi="Cambria Math"/>
                            <w:iCs/>
                          </w:rPr>
                        </w:ins>
                      </m:ctrlPr>
                    </m:e>
                    <m:sub>
                      <w:ins w:id="3768" w:author="峰 高" w:date="2024-05-13T17:41:00Z">
                        <m:r>
                          <m:rPr/>
                          <w:rPr>
                            <w:rFonts w:ascii="Cambria Math" w:hAnsi="Cambria Math"/>
                          </w:rPr>
                          <m:t>DC</m:t>
                        </m:r>
                      </w:ins>
                      <m:ctrlPr>
                        <w:ins w:id="3769" w:author="峰 高" w:date="2024-05-13T17:41:00Z">
                          <w:rPr>
                            <w:rFonts w:ascii="Cambria Math" w:hAnsi="Cambria Math"/>
                            <w:iCs/>
                          </w:rPr>
                        </w:ins>
                      </m:ctrlPr>
                    </m:sub>
                  </m:sSub>
                  <m:ctrlPr>
                    <w:ins w:id="3770" w:author="峰 高" w:date="2024-05-13T17:41:00Z">
                      <w:rPr>
                        <w:rFonts w:ascii="Cambria Math" w:hAnsi="Cambria Math"/>
                        <w:iCs/>
                      </w:rPr>
                    </w:ins>
                  </m:ctrlPr>
                </m:den>
              </m:f>
              <w:ins w:id="3771" w:author="峰 高" w:date="2024-05-13T17:41:00Z">
                <m:r>
                  <m:rPr/>
                  <w:rPr>
                    <w:rFonts w:ascii="Cambria Math" w:hAnsi="Cambria Math"/>
                  </w:rPr>
                  <m:t>=</m:t>
                </m:r>
              </w:ins>
              <m:d>
                <m:dPr>
                  <m:ctrlPr>
                    <w:ins w:id="3772" w:author="峰 高" w:date="2024-05-13T17:41:00Z">
                      <w:rPr>
                        <w:rFonts w:ascii="Cambria Math" w:hAnsi="Cambria Math"/>
                        <w:i/>
                        <w:iCs/>
                      </w:rPr>
                    </w:ins>
                  </m:ctrlPr>
                </m:dPr>
                <m:e>
                  <m:sSub>
                    <m:sSubPr>
                      <m:ctrlPr>
                        <w:ins w:id="3773" w:author="峰 高" w:date="2024-05-13T17:41:00Z">
                          <w:rPr>
                            <w:rFonts w:ascii="Cambria Math" w:hAnsi="Cambria Math"/>
                            <w:iCs/>
                          </w:rPr>
                        </w:ins>
                      </m:ctrlPr>
                    </m:sSubPr>
                    <m:e>
                      <w:ins w:id="3774" w:author="峰 高" w:date="2024-05-13T17:41:00Z">
                        <m:r>
                          <m:rPr/>
                          <w:rPr>
                            <w:rFonts w:ascii="Cambria Math" w:hAnsi="Cambria Math"/>
                          </w:rPr>
                          <m:t>ε</m:t>
                        </m:r>
                      </w:ins>
                      <m:ctrlPr>
                        <w:ins w:id="3775" w:author="峰 高" w:date="2024-05-13T17:41:00Z">
                          <w:rPr>
                            <w:rFonts w:ascii="Cambria Math" w:hAnsi="Cambria Math"/>
                            <w:iCs/>
                          </w:rPr>
                        </w:ins>
                      </m:ctrlPr>
                    </m:e>
                    <m:sub>
                      <m:sSub>
                        <m:sSubPr>
                          <m:ctrlPr>
                            <w:ins w:id="3776" w:author="峰 高" w:date="2024-05-13T17:41:00Z">
                              <w:rPr>
                                <w:rFonts w:ascii="Cambria Math" w:hAnsi="Cambria Math"/>
                                <w:iCs/>
                              </w:rPr>
                            </w:ins>
                          </m:ctrlPr>
                        </m:sSubPr>
                        <m:e>
                          <w:ins w:id="3777" w:author="峰 高" w:date="2024-05-13T17:41:00Z">
                            <m:r>
                              <m:rPr/>
                              <w:rPr>
                                <w:rFonts w:ascii="Cambria Math" w:hAnsi="Cambria Math"/>
                              </w:rPr>
                              <m:t>H</m:t>
                            </m:r>
                          </w:ins>
                          <m:ctrlPr>
                            <w:ins w:id="3778" w:author="峰 高" w:date="2024-05-13T17:41:00Z">
                              <w:rPr>
                                <w:rFonts w:ascii="Cambria Math" w:hAnsi="Cambria Math"/>
                                <w:iCs/>
                              </w:rPr>
                            </w:ins>
                          </m:ctrlPr>
                        </m:e>
                        <m:sub>
                          <w:ins w:id="3779" w:author="峰 高" w:date="2024-05-13T17:41:00Z">
                            <m:r>
                              <m:rPr/>
                              <w:rPr>
                                <w:rFonts w:ascii="Cambria Math" w:hAnsi="Cambria Math"/>
                              </w:rPr>
                              <m:t>b</m:t>
                            </m:r>
                          </w:ins>
                          <m:ctrlPr>
                            <w:ins w:id="3780" w:author="峰 高" w:date="2024-05-13T17:41:00Z">
                              <w:rPr>
                                <w:rFonts w:ascii="Cambria Math" w:hAnsi="Cambria Math"/>
                                <w:iCs/>
                              </w:rPr>
                            </w:ins>
                          </m:ctrlPr>
                        </m:sub>
                      </m:sSub>
                      <m:sSub>
                        <m:sSubPr>
                          <m:ctrlPr>
                            <w:ins w:id="3781" w:author="峰 高" w:date="2024-05-13T17:41:00Z">
                              <w:rPr>
                                <w:rFonts w:ascii="Cambria Math" w:hAnsi="Cambria Math"/>
                                <w:iCs/>
                              </w:rPr>
                            </w:ins>
                          </m:ctrlPr>
                        </m:sSubPr>
                        <m:e>
                          <w:ins w:id="3782" w:author="峰 高" w:date="2024-05-13T17:41:00Z">
                            <m:r>
                              <m:rPr/>
                              <w:rPr>
                                <w:rFonts w:ascii="Cambria Math" w:hAnsi="Cambria Math"/>
                              </w:rPr>
                              <m:t>O</m:t>
                            </m:r>
                          </w:ins>
                          <m:ctrlPr>
                            <w:ins w:id="3783" w:author="峰 高" w:date="2024-05-13T17:41:00Z">
                              <w:rPr>
                                <w:rFonts w:ascii="Cambria Math" w:hAnsi="Cambria Math"/>
                                <w:iCs/>
                              </w:rPr>
                            </w:ins>
                          </m:ctrlPr>
                        </m:e>
                        <m:sub>
                          <w:ins w:id="3784" w:author="峰 高" w:date="2024-05-13T17:41:00Z">
                            <m:r>
                              <m:rPr/>
                              <w:rPr>
                                <w:rFonts w:ascii="Cambria Math" w:hAnsi="Cambria Math"/>
                              </w:rPr>
                              <m:t>2</m:t>
                            </m:r>
                          </w:ins>
                          <m:ctrlPr>
                            <w:ins w:id="3785" w:author="峰 高" w:date="2024-05-13T17:41:00Z">
                              <w:rPr>
                                <w:rFonts w:ascii="Cambria Math" w:hAnsi="Cambria Math"/>
                                <w:iCs/>
                              </w:rPr>
                            </w:ins>
                          </m:ctrlPr>
                        </m:sub>
                      </m:sSub>
                      <m:ctrlPr>
                        <w:ins w:id="3786" w:author="峰 高" w:date="2024-05-13T17:41:00Z">
                          <w:rPr>
                            <w:rFonts w:ascii="Cambria Math" w:hAnsi="Cambria Math"/>
                            <w:iCs/>
                          </w:rPr>
                        </w:ins>
                      </m:ctrlPr>
                    </m:sub>
                  </m:sSub>
                  <m:sSub>
                    <m:sSubPr>
                      <m:ctrlPr>
                        <w:ins w:id="3787" w:author="峰 高" w:date="2024-05-13T17:41:00Z">
                          <w:rPr>
                            <w:rFonts w:ascii="Cambria Math" w:hAnsi="Cambria Math"/>
                            <w:iCs/>
                          </w:rPr>
                        </w:ins>
                      </m:ctrlPr>
                    </m:sSubPr>
                    <m:e>
                      <w:ins w:id="3788" w:author="峰 高" w:date="2024-05-13T17:41:00Z">
                        <m:r>
                          <m:rPr/>
                          <w:rPr>
                            <w:rFonts w:ascii="Cambria Math" w:hAnsi="Cambria Math"/>
                          </w:rPr>
                          <m:t>C</m:t>
                        </m:r>
                      </w:ins>
                      <m:ctrlPr>
                        <w:ins w:id="3789" w:author="峰 高" w:date="2024-05-13T17:41:00Z">
                          <w:rPr>
                            <w:rFonts w:ascii="Cambria Math" w:hAnsi="Cambria Math"/>
                            <w:iCs/>
                          </w:rPr>
                        </w:ins>
                      </m:ctrlPr>
                    </m:e>
                    <m:sub>
                      <m:sSub>
                        <m:sSubPr>
                          <m:ctrlPr>
                            <w:ins w:id="3790" w:author="峰 高" w:date="2024-05-13T17:41:00Z">
                              <w:rPr>
                                <w:rFonts w:ascii="Cambria Math" w:hAnsi="Cambria Math"/>
                                <w:iCs/>
                              </w:rPr>
                            </w:ins>
                          </m:ctrlPr>
                        </m:sSubPr>
                        <m:e>
                          <w:ins w:id="3791" w:author="峰 高" w:date="2024-05-13T17:41:00Z">
                            <m:r>
                              <m:rPr/>
                              <w:rPr>
                                <w:rFonts w:ascii="Cambria Math" w:hAnsi="Cambria Math"/>
                              </w:rPr>
                              <m:t>H</m:t>
                            </m:r>
                          </w:ins>
                          <m:ctrlPr>
                            <w:ins w:id="3792" w:author="峰 高" w:date="2024-05-13T17:41:00Z">
                              <w:rPr>
                                <w:rFonts w:ascii="Cambria Math" w:hAnsi="Cambria Math"/>
                                <w:iCs/>
                              </w:rPr>
                            </w:ins>
                          </m:ctrlPr>
                        </m:e>
                        <m:sub>
                          <w:ins w:id="3793" w:author="峰 高" w:date="2024-05-13T17:41:00Z">
                            <m:r>
                              <m:rPr/>
                              <w:rPr>
                                <w:rFonts w:ascii="Cambria Math" w:hAnsi="Cambria Math"/>
                              </w:rPr>
                              <m:t>b</m:t>
                            </m:r>
                          </w:ins>
                          <m:ctrlPr>
                            <w:ins w:id="3794" w:author="峰 高" w:date="2024-05-13T17:41:00Z">
                              <w:rPr>
                                <w:rFonts w:ascii="Cambria Math" w:hAnsi="Cambria Math"/>
                                <w:iCs/>
                              </w:rPr>
                            </w:ins>
                          </m:ctrlPr>
                        </m:sub>
                      </m:sSub>
                      <m:sSub>
                        <m:sSubPr>
                          <m:ctrlPr>
                            <w:ins w:id="3795" w:author="峰 高" w:date="2024-05-13T17:41:00Z">
                              <w:rPr>
                                <w:rFonts w:ascii="Cambria Math" w:hAnsi="Cambria Math"/>
                                <w:iCs/>
                              </w:rPr>
                            </w:ins>
                          </m:ctrlPr>
                        </m:sSubPr>
                        <m:e>
                          <w:ins w:id="3796" w:author="峰 高" w:date="2024-05-13T17:41:00Z">
                            <m:r>
                              <m:rPr/>
                              <w:rPr>
                                <w:rFonts w:ascii="Cambria Math" w:hAnsi="Cambria Math"/>
                              </w:rPr>
                              <m:t>O</m:t>
                            </m:r>
                          </w:ins>
                          <m:ctrlPr>
                            <w:ins w:id="3797" w:author="峰 高" w:date="2024-05-13T17:41:00Z">
                              <w:rPr>
                                <w:rFonts w:ascii="Cambria Math" w:hAnsi="Cambria Math"/>
                                <w:iCs/>
                              </w:rPr>
                            </w:ins>
                          </m:ctrlPr>
                        </m:e>
                        <m:sub>
                          <w:ins w:id="3798" w:author="峰 高" w:date="2024-05-13T17:41:00Z">
                            <m:r>
                              <m:rPr/>
                              <w:rPr>
                                <w:rFonts w:ascii="Cambria Math" w:hAnsi="Cambria Math"/>
                              </w:rPr>
                              <m:t>2</m:t>
                            </m:r>
                          </w:ins>
                          <m:ctrlPr>
                            <w:ins w:id="3799" w:author="峰 高" w:date="2024-05-13T17:41:00Z">
                              <w:rPr>
                                <w:rFonts w:ascii="Cambria Math" w:hAnsi="Cambria Math"/>
                                <w:iCs/>
                              </w:rPr>
                            </w:ins>
                          </m:ctrlPr>
                        </m:sub>
                      </m:sSub>
                      <m:ctrlPr>
                        <w:ins w:id="3800" w:author="峰 高" w:date="2024-05-13T17:41:00Z">
                          <w:rPr>
                            <w:rFonts w:ascii="Cambria Math" w:hAnsi="Cambria Math"/>
                            <w:iCs/>
                          </w:rPr>
                        </w:ins>
                      </m:ctrlPr>
                    </m:sub>
                  </m:sSub>
                  <w:ins w:id="3801" w:author="峰 高" w:date="2024-05-13T17:41:00Z">
                    <m:r>
                      <m:rPr/>
                      <w:rPr>
                        <w:rFonts w:ascii="Cambria Math" w:hAnsi="Cambria Math"/>
                      </w:rPr>
                      <m:t>+</m:t>
                    </m:r>
                  </w:ins>
                  <m:sSub>
                    <m:sSubPr>
                      <m:ctrlPr>
                        <w:ins w:id="3802" w:author="峰 高" w:date="2024-05-13T17:41:00Z">
                          <w:rPr>
                            <w:rFonts w:ascii="Cambria Math" w:hAnsi="Cambria Math"/>
                            <w:iCs/>
                          </w:rPr>
                        </w:ins>
                      </m:ctrlPr>
                    </m:sSubPr>
                    <m:e>
                      <w:ins w:id="3803" w:author="峰 高" w:date="2024-05-13T17:41:00Z">
                        <m:r>
                          <m:rPr/>
                          <w:rPr>
                            <w:rFonts w:ascii="Cambria Math" w:hAnsi="Cambria Math"/>
                          </w:rPr>
                          <m:t>ε</m:t>
                        </m:r>
                      </w:ins>
                      <m:ctrlPr>
                        <w:ins w:id="3804" w:author="峰 高" w:date="2024-05-13T17:41:00Z">
                          <w:rPr>
                            <w:rFonts w:ascii="Cambria Math" w:hAnsi="Cambria Math"/>
                            <w:iCs/>
                          </w:rPr>
                        </w:ins>
                      </m:ctrlPr>
                    </m:e>
                    <m:sub>
                      <m:sSub>
                        <m:sSubPr>
                          <m:ctrlPr>
                            <w:ins w:id="3805" w:author="峰 高" w:date="2024-05-13T17:41:00Z">
                              <w:rPr>
                                <w:rFonts w:ascii="Cambria Math" w:hAnsi="Cambria Math"/>
                                <w:iCs/>
                              </w:rPr>
                            </w:ins>
                          </m:ctrlPr>
                        </m:sSubPr>
                        <m:e>
                          <w:ins w:id="3806" w:author="峰 高" w:date="2024-05-13T17:41:00Z">
                            <m:r>
                              <m:rPr/>
                              <w:rPr>
                                <w:rFonts w:ascii="Cambria Math" w:hAnsi="Cambria Math"/>
                              </w:rPr>
                              <m:t>H</m:t>
                            </m:r>
                          </w:ins>
                          <m:ctrlPr>
                            <w:ins w:id="3807" w:author="峰 高" w:date="2024-05-13T17:41:00Z">
                              <w:rPr>
                                <w:rFonts w:ascii="Cambria Math" w:hAnsi="Cambria Math"/>
                                <w:iCs/>
                              </w:rPr>
                            </w:ins>
                          </m:ctrlPr>
                        </m:e>
                        <m:sub>
                          <w:ins w:id="3808" w:author="峰 高" w:date="2024-05-13T17:41:00Z">
                            <m:r>
                              <m:rPr/>
                              <w:rPr>
                                <w:rFonts w:ascii="Cambria Math" w:hAnsi="Cambria Math"/>
                              </w:rPr>
                              <m:t>b</m:t>
                            </m:r>
                          </w:ins>
                          <m:ctrlPr>
                            <w:ins w:id="3809" w:author="峰 高" w:date="2024-05-13T17:41:00Z">
                              <w:rPr>
                                <w:rFonts w:ascii="Cambria Math" w:hAnsi="Cambria Math"/>
                                <w:iCs/>
                              </w:rPr>
                            </w:ins>
                          </m:ctrlPr>
                        </m:sub>
                      </m:sSub>
                      <m:ctrlPr>
                        <w:ins w:id="3810" w:author="峰 高" w:date="2024-05-13T17:41:00Z">
                          <w:rPr>
                            <w:rFonts w:ascii="Cambria Math" w:hAnsi="Cambria Math"/>
                            <w:iCs/>
                          </w:rPr>
                        </w:ins>
                      </m:ctrlPr>
                    </m:sub>
                  </m:sSub>
                  <m:sSub>
                    <m:sSubPr>
                      <m:ctrlPr>
                        <w:ins w:id="3811" w:author="峰 高" w:date="2024-05-13T17:41:00Z">
                          <w:rPr>
                            <w:rFonts w:ascii="Cambria Math" w:hAnsi="Cambria Math"/>
                            <w:iCs/>
                          </w:rPr>
                        </w:ins>
                      </m:ctrlPr>
                    </m:sSubPr>
                    <m:e>
                      <w:ins w:id="3812" w:author="峰 高" w:date="2024-05-13T17:41:00Z">
                        <m:r>
                          <m:rPr/>
                          <w:rPr>
                            <w:rFonts w:ascii="Cambria Math" w:hAnsi="Cambria Math"/>
                          </w:rPr>
                          <m:t>C</m:t>
                        </m:r>
                      </w:ins>
                      <m:ctrlPr>
                        <w:ins w:id="3813" w:author="峰 高" w:date="2024-05-13T17:41:00Z">
                          <w:rPr>
                            <w:rFonts w:ascii="Cambria Math" w:hAnsi="Cambria Math"/>
                            <w:iCs/>
                          </w:rPr>
                        </w:ins>
                      </m:ctrlPr>
                    </m:e>
                    <m:sub>
                      <m:sSub>
                        <m:sSubPr>
                          <m:ctrlPr>
                            <w:ins w:id="3814" w:author="峰 高" w:date="2024-05-13T17:41:00Z">
                              <w:rPr>
                                <w:rFonts w:ascii="Cambria Math" w:hAnsi="Cambria Math"/>
                                <w:iCs/>
                              </w:rPr>
                            </w:ins>
                          </m:ctrlPr>
                        </m:sSubPr>
                        <m:e>
                          <w:ins w:id="3815" w:author="峰 高" w:date="2024-05-13T17:41:00Z">
                            <m:r>
                              <m:rPr/>
                              <w:rPr>
                                <w:rFonts w:ascii="Cambria Math" w:hAnsi="Cambria Math"/>
                              </w:rPr>
                              <m:t>H</m:t>
                            </m:r>
                          </w:ins>
                          <m:ctrlPr>
                            <w:ins w:id="3816" w:author="峰 高" w:date="2024-05-13T17:41:00Z">
                              <w:rPr>
                                <w:rFonts w:ascii="Cambria Math" w:hAnsi="Cambria Math"/>
                                <w:iCs/>
                              </w:rPr>
                            </w:ins>
                          </m:ctrlPr>
                        </m:e>
                        <m:sub>
                          <w:ins w:id="3817" w:author="峰 高" w:date="2024-05-13T17:41:00Z">
                            <m:r>
                              <m:rPr/>
                              <w:rPr>
                                <w:rFonts w:ascii="Cambria Math" w:hAnsi="Cambria Math"/>
                              </w:rPr>
                              <m:t>b</m:t>
                            </m:r>
                          </w:ins>
                          <m:ctrlPr>
                            <w:ins w:id="3818" w:author="峰 高" w:date="2024-05-13T17:41:00Z">
                              <w:rPr>
                                <w:rFonts w:ascii="Cambria Math" w:hAnsi="Cambria Math"/>
                                <w:iCs/>
                              </w:rPr>
                            </w:ins>
                          </m:ctrlPr>
                        </m:sub>
                      </m:sSub>
                      <m:ctrlPr>
                        <w:ins w:id="3819" w:author="峰 高" w:date="2024-05-13T17:41:00Z">
                          <w:rPr>
                            <w:rFonts w:ascii="Cambria Math" w:hAnsi="Cambria Math"/>
                            <w:iCs/>
                          </w:rPr>
                        </w:ins>
                      </m:ctrlPr>
                    </m:sub>
                  </m:sSub>
                  <m:ctrlPr>
                    <w:ins w:id="3820" w:author="峰 高" w:date="2024-05-13T17:41:00Z">
                      <w:rPr>
                        <w:rFonts w:ascii="Cambria Math" w:hAnsi="Cambria Math"/>
                        <w:i/>
                        <w:iCs/>
                      </w:rPr>
                    </w:ins>
                  </m:ctrlPr>
                </m:e>
              </m:d>
              <w:ins w:id="3821" w:author="峰 高" w:date="2024-05-13T17:41:00Z">
                <m:r>
                  <m:rPr>
                    <m:sty m:val="p"/>
                  </m:rPr>
                  <w:rPr>
                    <w:rFonts w:ascii="Cambria Math" w:hAnsi="Cambria Math"/>
                  </w:rPr>
                  <m:t>Δ</m:t>
                </m:r>
              </w:ins>
              <w:ins w:id="3822" w:author="峰 高" w:date="2024-05-13T17:41:00Z">
                <m:r>
                  <m:rPr/>
                  <w:rPr>
                    <w:rFonts w:ascii="Cambria Math" w:hAnsi="Cambria Math"/>
                  </w:rPr>
                  <m:t>L</m:t>
                </m:r>
              </w:ins>
              <m:r>
                <m:rPr/>
                <w:rPr>
                  <w:rFonts w:ascii="Cambria Math" w:hAnsi="Cambria Math"/>
                </w:rPr>
                <m:t>#</m:t>
              </m:r>
              <m:d>
                <m:dPr>
                  <m:begChr m:val="（"/>
                  <m:endChr m:val="）"/>
                  <m:ctrlPr>
                    <w:ins w:id="3823" w:author="峰 高" w:date="2024-05-13T17:41:00Z">
                      <w:rPr>
                        <w:rFonts w:ascii="Cambria Math" w:hAnsi="Cambria Math"/>
                        <w:i/>
                        <w:iCs/>
                      </w:rPr>
                    </w:ins>
                  </m:ctrlPr>
                </m:dPr>
                <m:e>
                  <w:ins w:id="3824" w:author="峰 高" w:date="2024-05-13T17:41:00Z">
                    <m:r>
                      <m:rPr/>
                      <w:rPr>
                        <w:rFonts w:ascii="Cambria Math"/>
                      </w:rPr>
                      <m:t>4.15</m:t>
                    </m:r>
                  </w:ins>
                  <m:ctrlPr>
                    <w:ins w:id="3825" w:author="峰 高" w:date="2024-05-13T17:41:00Z">
                      <w:rPr>
                        <w:rFonts w:ascii="Cambria Math" w:hAnsi="Cambria Math"/>
                        <w:i/>
                        <w:iCs/>
                      </w:rPr>
                    </w:ins>
                  </m:ctrlPr>
                </m:e>
              </m:d>
              <m:ctrlPr>
                <w:ins w:id="3826" w:author="峰 高" w:date="2024-05-13T17:41:00Z">
                  <w:rPr>
                    <w:rFonts w:ascii="Cambria Math" w:hAnsi="Cambria Math"/>
                    <w:i/>
                    <w:iCs/>
                  </w:rPr>
                </w:ins>
              </m:ctrlPr>
            </m:e>
          </m:eqArr>
        </m:oMath>
      </m:oMathPara>
    </w:p>
    <w:p>
      <w:pPr>
        <w:rPr>
          <w:ins w:id="3827" w:author="峰 高" w:date="2024-05-13T17:45:00Z"/>
          <w:iCs/>
        </w:rPr>
      </w:pPr>
      <w:ins w:id="3828" w:author="峰 高" w:date="2024-05-13T17:45:00Z">
        <w:r>
          <w:rPr>
            <w:iCs/>
          </w:rPr>
          <w:tab/>
        </w:r>
      </w:ins>
      <w:ins w:id="3829" w:author="峰 高" w:date="2024-05-13T17:45:00Z">
        <w:r>
          <w:rPr>
            <w:rFonts w:hint="eastAsia"/>
            <w:iCs/>
          </w:rPr>
          <w:t>式中，</w:t>
        </w:r>
      </w:ins>
      <m:oMath>
        <w:ins w:id="3830" w:author="峰 高" w:date="2024-05-13T17:49:00Z">
          <m:r>
            <m:rPr>
              <m:sty m:val="p"/>
            </m:rPr>
            <w:rPr>
              <w:rFonts w:ascii="Cambria Math" w:hAnsi="Cambria Math"/>
            </w:rPr>
            <m:t>Δ</m:t>
          </m:r>
        </w:ins>
        <w:ins w:id="3831" w:author="峰 高" w:date="2024-05-13T17:49:00Z">
          <m:r>
            <m:rPr/>
            <w:rPr>
              <w:rFonts w:ascii="Cambria Math" w:hAnsi="Cambria Math"/>
            </w:rPr>
            <m:t>L</m:t>
          </m:r>
        </w:ins>
      </m:oMath>
      <w:ins w:id="3832" w:author="峰 高" w:date="2024-05-13T17:45:00Z">
        <w:r>
          <w:rPr>
            <w:rFonts w:hint="eastAsia"/>
            <w:iCs/>
          </w:rPr>
          <w:t>是一个未知参数，可以使用两束不同波长的特定单色光照射人体同一部位、</w:t>
        </w:r>
      </w:ins>
    </w:p>
    <w:p>
      <w:pPr>
        <w:rPr>
          <w:ins w:id="3833" w:author="峰 高" w:date="2024-05-13T17:45:00Z"/>
          <w:iCs/>
        </w:rPr>
      </w:pPr>
      <w:ins w:id="3834" w:author="峰 高" w:date="2024-05-13T17:45:00Z">
        <w:r>
          <w:rPr>
            <w:rFonts w:hint="eastAsia"/>
            <w:iCs/>
          </w:rPr>
          <w:t>同一块组织来得到两个公式，使这两个公式相除可剔除掉未知参数</w:t>
        </w:r>
      </w:ins>
      <m:oMath>
        <w:ins w:id="3835" w:author="峰 高" w:date="2024-05-13T17:49:00Z">
          <m:r>
            <m:rPr>
              <m:sty m:val="p"/>
            </m:rPr>
            <w:rPr>
              <w:rFonts w:ascii="Cambria Math" w:hAnsi="Cambria Math"/>
            </w:rPr>
            <m:t>Δ</m:t>
          </m:r>
        </w:ins>
        <w:ins w:id="3836" w:author="峰 高" w:date="2024-05-13T17:49:00Z">
          <m:r>
            <m:rPr/>
            <w:rPr>
              <w:rFonts w:ascii="Cambria Math" w:hAnsi="Cambria Math"/>
            </w:rPr>
            <m:t>L</m:t>
          </m:r>
        </w:ins>
      </m:oMath>
      <w:ins w:id="3837" w:author="峰 高" w:date="2024-05-13T17:45:00Z">
        <w:r>
          <w:rPr>
            <w:rFonts w:hint="eastAsia"/>
            <w:iCs/>
          </w:rPr>
          <w:t>，这项检测技术</w:t>
        </w:r>
      </w:ins>
    </w:p>
    <w:p>
      <w:pPr>
        <w:rPr>
          <w:ins w:id="3838" w:author="峰 高" w:date="2024-05-13T17:39:00Z"/>
          <w:iCs/>
        </w:rPr>
      </w:pPr>
      <w:ins w:id="3839" w:author="峰 高" w:date="2024-05-13T17:45:00Z">
        <w:r>
          <w:rPr>
            <w:rFonts w:hint="eastAsia"/>
            <w:iCs/>
          </w:rPr>
          <w:t>被称为血氧饱和度双光束法。</w:t>
        </w:r>
      </w:ins>
    </w:p>
    <w:p>
      <w:pPr>
        <w:rPr>
          <w:ins w:id="3840" w:author="峰 高" w:date="2024-05-13T17:50:00Z"/>
          <w:iCs/>
        </w:rPr>
      </w:pPr>
      <w:ins w:id="3841" w:author="峰 高" w:date="2024-05-13T17:49:00Z">
        <w:r>
          <w:rPr>
            <w:iCs/>
          </w:rPr>
          <w:tab/>
        </w:r>
      </w:ins>
      <w:ins w:id="3842" w:author="峰 高" w:date="2024-05-13T17:50:00Z">
        <w:r>
          <w:rPr>
            <w:rFonts w:hint="eastAsia"/>
            <w:iCs/>
          </w:rPr>
          <w:t>血氧饱和度双光束法中，两束不同波长的特定单色光的选取极其重要，单色光</w:t>
        </w:r>
      </w:ins>
      <m:oMath>
        <m:sSub>
          <m:sSubPr>
            <m:ctrlPr>
              <w:ins w:id="3843" w:author="峰 高" w:date="2024-05-14T14:24:00Z">
                <w:rPr>
                  <w:rFonts w:ascii="Cambria Math" w:hAnsi="Cambria Math"/>
                  <w:iCs/>
                </w:rPr>
              </w:ins>
            </m:ctrlPr>
          </m:sSubPr>
          <m:e>
            <w:ins w:id="3844" w:author="峰 高" w:date="2024-05-14T14:24:00Z">
              <m:r>
                <m:rPr/>
                <w:rPr>
                  <w:rFonts w:ascii="Cambria Math" w:hAnsi="Cambria Math"/>
                </w:rPr>
                <m:t>λ</m:t>
              </m:r>
            </w:ins>
            <m:ctrlPr>
              <w:ins w:id="3845" w:author="峰 高" w:date="2024-05-14T14:24:00Z">
                <w:rPr>
                  <w:rFonts w:ascii="Cambria Math" w:hAnsi="Cambria Math"/>
                  <w:iCs/>
                </w:rPr>
              </w:ins>
            </m:ctrlPr>
          </m:e>
          <m:sub>
            <w:ins w:id="3846" w:author="峰 高" w:date="2024-05-14T14:24:00Z">
              <m:r>
                <m:rPr/>
                <w:rPr>
                  <w:rFonts w:ascii="Cambria Math" w:hAnsi="Cambria Math"/>
                </w:rPr>
                <m:t>1</m:t>
              </m:r>
            </w:ins>
            <m:ctrlPr>
              <w:ins w:id="3847" w:author="峰 高" w:date="2024-05-14T14:24:00Z">
                <w:rPr>
                  <w:rFonts w:ascii="Cambria Math" w:hAnsi="Cambria Math"/>
                  <w:iCs/>
                </w:rPr>
              </w:ins>
            </m:ctrlPr>
          </m:sub>
        </m:sSub>
      </m:oMath>
      <w:ins w:id="3848" w:author="峰 高" w:date="2024-05-13T17:50:00Z">
        <w:r>
          <w:rPr>
            <w:rFonts w:hint="eastAsia"/>
            <w:iCs/>
          </w:rPr>
          <w:t>应</w:t>
        </w:r>
      </w:ins>
    </w:p>
    <w:p>
      <w:pPr>
        <w:rPr>
          <w:ins w:id="3849" w:author="峰 高" w:date="2024-05-13T17:39:00Z"/>
          <w:iCs/>
        </w:rPr>
      </w:pPr>
      <w:ins w:id="3850" w:author="峰 高" w:date="2024-05-13T17:50:00Z">
        <w:r>
          <w:rPr>
            <w:rFonts w:hint="eastAsia"/>
            <w:iCs/>
          </w:rPr>
          <w:t>该对应</w:t>
        </w:r>
      </w:ins>
      <m:oMath>
        <m:sSub>
          <m:sSubPr>
            <m:ctrlPr>
              <w:ins w:id="3851" w:author="峰 高" w:date="2024-05-14T14:21:00Z">
                <w:rPr>
                  <w:rFonts w:ascii="Cambria Math" w:hAnsi="Cambria Math"/>
                  <w:iCs/>
                </w:rPr>
              </w:ins>
            </m:ctrlPr>
          </m:sSubPr>
          <m:e>
            <w:ins w:id="3852" w:author="峰 高" w:date="2024-05-14T14:21:00Z">
              <m:r>
                <m:rPr/>
                <w:rPr>
                  <w:rFonts w:ascii="Cambria Math" w:hAnsi="Cambria Math"/>
                </w:rPr>
                <m:t>ε</m:t>
              </m:r>
            </w:ins>
            <m:ctrlPr>
              <w:ins w:id="3853" w:author="峰 高" w:date="2024-05-14T14:21:00Z">
                <w:rPr>
                  <w:rFonts w:ascii="Cambria Math" w:hAnsi="Cambria Math"/>
                  <w:iCs/>
                </w:rPr>
              </w:ins>
            </m:ctrlPr>
          </m:e>
          <m:sub>
            <m:sSub>
              <m:sSubPr>
                <m:ctrlPr>
                  <w:ins w:id="3854" w:author="峰 高" w:date="2024-05-14T14:21:00Z">
                    <w:rPr>
                      <w:rFonts w:ascii="Cambria Math" w:hAnsi="Cambria Math"/>
                      <w:iCs/>
                    </w:rPr>
                  </w:ins>
                </m:ctrlPr>
              </m:sSubPr>
              <m:e>
                <w:ins w:id="3855" w:author="峰 高" w:date="2024-05-14T14:21:00Z">
                  <m:r>
                    <m:rPr/>
                    <w:rPr>
                      <w:rFonts w:ascii="Cambria Math" w:hAnsi="Cambria Math"/>
                    </w:rPr>
                    <m:t>H</m:t>
                  </m:r>
                </w:ins>
                <m:ctrlPr>
                  <w:ins w:id="3856" w:author="峰 高" w:date="2024-05-14T14:21:00Z">
                    <w:rPr>
                      <w:rFonts w:ascii="Cambria Math" w:hAnsi="Cambria Math"/>
                      <w:iCs/>
                    </w:rPr>
                  </w:ins>
                </m:ctrlPr>
              </m:e>
              <m:sub>
                <w:ins w:id="3857" w:author="峰 高" w:date="2024-05-14T14:21:00Z">
                  <m:r>
                    <m:rPr/>
                    <w:rPr>
                      <w:rFonts w:ascii="Cambria Math" w:hAnsi="Cambria Math"/>
                    </w:rPr>
                    <m:t>b</m:t>
                  </m:r>
                </w:ins>
                <m:ctrlPr>
                  <w:ins w:id="3858" w:author="峰 高" w:date="2024-05-14T14:21:00Z">
                    <w:rPr>
                      <w:rFonts w:ascii="Cambria Math" w:hAnsi="Cambria Math"/>
                      <w:iCs/>
                    </w:rPr>
                  </w:ins>
                </m:ctrlPr>
              </m:sub>
            </m:sSub>
            <m:ctrlPr>
              <w:ins w:id="3859" w:author="峰 高" w:date="2024-05-14T14:21:00Z">
                <w:rPr>
                  <w:rFonts w:ascii="Cambria Math" w:hAnsi="Cambria Math"/>
                  <w:iCs/>
                </w:rPr>
              </w:ins>
            </m:ctrlPr>
          </m:sub>
        </m:sSub>
      </m:oMath>
      <w:ins w:id="3860" w:author="峰 高" w:date="2024-05-13T17:50:00Z">
        <w:r>
          <w:rPr>
            <w:rFonts w:hint="eastAsia"/>
            <w:iCs/>
          </w:rPr>
          <w:t>和</w:t>
        </w:r>
      </w:ins>
      <m:oMath>
        <m:sSub>
          <m:sSubPr>
            <m:ctrlPr>
              <w:ins w:id="3861" w:author="峰 高" w:date="2024-05-14T14:22:00Z">
                <w:rPr>
                  <w:rFonts w:ascii="Cambria Math" w:hAnsi="Cambria Math"/>
                  <w:iCs/>
                </w:rPr>
              </w:ins>
            </m:ctrlPr>
          </m:sSubPr>
          <m:e>
            <w:ins w:id="3862" w:author="峰 高" w:date="2024-05-14T14:22:00Z">
              <m:r>
                <m:rPr/>
                <w:rPr>
                  <w:rFonts w:ascii="Cambria Math" w:hAnsi="Cambria Math"/>
                </w:rPr>
                <m:t>ε</m:t>
              </m:r>
            </w:ins>
            <m:ctrlPr>
              <w:ins w:id="3863" w:author="峰 高" w:date="2024-05-14T14:22:00Z">
                <w:rPr>
                  <w:rFonts w:ascii="Cambria Math" w:hAnsi="Cambria Math"/>
                  <w:iCs/>
                </w:rPr>
              </w:ins>
            </m:ctrlPr>
          </m:e>
          <m:sub>
            <m:sSub>
              <m:sSubPr>
                <m:ctrlPr>
                  <w:ins w:id="3864" w:author="峰 高" w:date="2024-05-14T14:22:00Z">
                    <w:rPr>
                      <w:rFonts w:ascii="Cambria Math" w:hAnsi="Cambria Math"/>
                      <w:iCs/>
                    </w:rPr>
                  </w:ins>
                </m:ctrlPr>
              </m:sSubPr>
              <m:e>
                <w:ins w:id="3865" w:author="峰 高" w:date="2024-05-14T14:22:00Z">
                  <m:r>
                    <m:rPr/>
                    <w:rPr>
                      <w:rFonts w:ascii="Cambria Math" w:hAnsi="Cambria Math"/>
                    </w:rPr>
                    <m:t>H</m:t>
                  </m:r>
                </w:ins>
                <m:ctrlPr>
                  <w:ins w:id="3866" w:author="峰 高" w:date="2024-05-14T14:22:00Z">
                    <w:rPr>
                      <w:rFonts w:ascii="Cambria Math" w:hAnsi="Cambria Math"/>
                      <w:iCs/>
                    </w:rPr>
                  </w:ins>
                </m:ctrlPr>
              </m:e>
              <m:sub>
                <w:ins w:id="3867" w:author="峰 高" w:date="2024-05-14T14:22:00Z">
                  <m:r>
                    <m:rPr/>
                    <w:rPr>
                      <w:rFonts w:ascii="Cambria Math" w:hAnsi="Cambria Math"/>
                    </w:rPr>
                    <m:t>b</m:t>
                  </m:r>
                </w:ins>
                <m:ctrlPr>
                  <w:ins w:id="3868" w:author="峰 高" w:date="2024-05-14T14:22:00Z">
                    <w:rPr>
                      <w:rFonts w:ascii="Cambria Math" w:hAnsi="Cambria Math"/>
                      <w:iCs/>
                    </w:rPr>
                  </w:ins>
                </m:ctrlPr>
              </m:sub>
            </m:sSub>
            <m:sSub>
              <m:sSubPr>
                <m:ctrlPr>
                  <w:ins w:id="3869" w:author="峰 高" w:date="2024-05-14T14:22:00Z">
                    <w:rPr>
                      <w:rFonts w:ascii="Cambria Math" w:hAnsi="Cambria Math"/>
                      <w:iCs/>
                    </w:rPr>
                  </w:ins>
                </m:ctrlPr>
              </m:sSubPr>
              <m:e>
                <w:ins w:id="3870" w:author="峰 高" w:date="2024-05-14T14:22:00Z">
                  <m:r>
                    <m:rPr/>
                    <w:rPr>
                      <w:rFonts w:ascii="Cambria Math" w:hAnsi="Cambria Math"/>
                    </w:rPr>
                    <m:t>O</m:t>
                  </m:r>
                </w:ins>
                <m:ctrlPr>
                  <w:ins w:id="3871" w:author="峰 高" w:date="2024-05-14T14:22:00Z">
                    <w:rPr>
                      <w:rFonts w:ascii="Cambria Math" w:hAnsi="Cambria Math"/>
                      <w:iCs/>
                    </w:rPr>
                  </w:ins>
                </m:ctrlPr>
              </m:e>
              <m:sub>
                <w:ins w:id="3872" w:author="峰 高" w:date="2024-05-14T14:22:00Z">
                  <m:r>
                    <m:rPr/>
                    <w:rPr>
                      <w:rFonts w:ascii="Cambria Math" w:hAnsi="Cambria Math"/>
                    </w:rPr>
                    <m:t>2</m:t>
                  </m:r>
                </w:ins>
                <m:ctrlPr>
                  <w:ins w:id="3873" w:author="峰 高" w:date="2024-05-14T14:22:00Z">
                    <w:rPr>
                      <w:rFonts w:ascii="Cambria Math" w:hAnsi="Cambria Math"/>
                      <w:iCs/>
                    </w:rPr>
                  </w:ins>
                </m:ctrlPr>
              </m:sub>
            </m:sSub>
            <m:ctrlPr>
              <w:ins w:id="3874" w:author="峰 高" w:date="2024-05-14T14:22:00Z">
                <w:rPr>
                  <w:rFonts w:ascii="Cambria Math" w:hAnsi="Cambria Math"/>
                  <w:iCs/>
                </w:rPr>
              </w:ins>
            </m:ctrlPr>
          </m:sub>
        </m:sSub>
      </m:oMath>
      <w:ins w:id="3875" w:author="峰 高" w:date="2024-05-13T17:50:00Z">
        <w:r>
          <w:rPr>
            <w:rFonts w:hint="eastAsia"/>
            <w:iCs/>
          </w:rPr>
          <w:t>吸光系数下最佳的波长，单色光</w:t>
        </w:r>
      </w:ins>
      <m:oMath>
        <m:sSub>
          <m:sSubPr>
            <m:ctrlPr>
              <w:ins w:id="3876" w:author="峰 高" w:date="2024-05-14T14:25:00Z">
                <w:rPr>
                  <w:rFonts w:ascii="Cambria Math" w:hAnsi="Cambria Math"/>
                  <w:iCs/>
                </w:rPr>
              </w:ins>
            </m:ctrlPr>
          </m:sSubPr>
          <m:e>
            <w:ins w:id="3877" w:author="峰 高" w:date="2024-05-14T14:25:00Z">
              <m:r>
                <m:rPr/>
                <w:rPr>
                  <w:rFonts w:ascii="Cambria Math" w:hAnsi="Cambria Math"/>
                </w:rPr>
                <m:t>λ</m:t>
              </m:r>
            </w:ins>
            <m:ctrlPr>
              <w:ins w:id="3878" w:author="峰 高" w:date="2024-05-14T14:25:00Z">
                <w:rPr>
                  <w:rFonts w:ascii="Cambria Math" w:hAnsi="Cambria Math"/>
                  <w:iCs/>
                </w:rPr>
              </w:ins>
            </m:ctrlPr>
          </m:e>
          <m:sub>
            <w:ins w:id="3879" w:author="峰 高" w:date="2024-05-14T14:25:00Z">
              <m:r>
                <m:rPr/>
                <w:rPr>
                  <w:rFonts w:ascii="Cambria Math" w:hAnsi="Cambria Math"/>
                </w:rPr>
                <m:t>2</m:t>
              </m:r>
            </w:ins>
            <m:ctrlPr>
              <w:ins w:id="3880" w:author="峰 高" w:date="2024-05-14T14:25:00Z">
                <w:rPr>
                  <w:rFonts w:ascii="Cambria Math" w:hAnsi="Cambria Math"/>
                  <w:iCs/>
                </w:rPr>
              </w:ins>
            </m:ctrlPr>
          </m:sub>
        </m:sSub>
      </m:oMath>
      <w:ins w:id="3881" w:author="峰 高" w:date="2024-05-13T17:50:00Z">
        <w:r>
          <w:rPr>
            <w:rFonts w:hint="eastAsia"/>
            <w:iCs/>
          </w:rPr>
          <w:t>应该</w:t>
        </w:r>
      </w:ins>
      <w:ins w:id="3882" w:author="峰 高" w:date="2024-05-14T14:25:00Z">
        <w:r>
          <w:rPr>
            <w:rFonts w:hint="eastAsia"/>
            <w:iCs/>
          </w:rPr>
          <w:t>对应</w:t>
        </w:r>
      </w:ins>
      <m:oMath>
        <m:sSub>
          <m:sSubPr>
            <m:ctrlPr>
              <w:ins w:id="3883" w:author="峰 高" w:date="2024-05-14T14:25:00Z">
                <w:rPr>
                  <w:rFonts w:ascii="Cambria Math" w:hAnsi="Cambria Math"/>
                  <w:iCs/>
                </w:rPr>
              </w:ins>
            </m:ctrlPr>
          </m:sSubPr>
          <m:e>
            <w:ins w:id="3884" w:author="峰 高" w:date="2024-05-14T14:25:00Z">
              <m:r>
                <m:rPr/>
                <w:rPr>
                  <w:rFonts w:ascii="Cambria Math" w:hAnsi="Cambria Math"/>
                </w:rPr>
                <m:t>ε</m:t>
              </m:r>
            </w:ins>
            <m:ctrlPr>
              <w:ins w:id="3885" w:author="峰 高" w:date="2024-05-14T14:25:00Z">
                <w:rPr>
                  <w:rFonts w:ascii="Cambria Math" w:hAnsi="Cambria Math"/>
                  <w:iCs/>
                </w:rPr>
              </w:ins>
            </m:ctrlPr>
          </m:e>
          <m:sub>
            <m:sSub>
              <m:sSubPr>
                <m:ctrlPr>
                  <w:ins w:id="3886" w:author="峰 高" w:date="2024-05-14T14:25:00Z">
                    <w:rPr>
                      <w:rFonts w:ascii="Cambria Math" w:hAnsi="Cambria Math"/>
                      <w:iCs/>
                    </w:rPr>
                  </w:ins>
                </m:ctrlPr>
              </m:sSubPr>
              <m:e>
                <w:ins w:id="3887" w:author="峰 高" w:date="2024-05-14T14:25:00Z">
                  <m:r>
                    <m:rPr/>
                    <w:rPr>
                      <w:rFonts w:ascii="Cambria Math" w:hAnsi="Cambria Math"/>
                    </w:rPr>
                    <m:t>H</m:t>
                  </m:r>
                </w:ins>
                <m:ctrlPr>
                  <w:ins w:id="3888" w:author="峰 高" w:date="2024-05-14T14:25:00Z">
                    <w:rPr>
                      <w:rFonts w:ascii="Cambria Math" w:hAnsi="Cambria Math"/>
                      <w:iCs/>
                    </w:rPr>
                  </w:ins>
                </m:ctrlPr>
              </m:e>
              <m:sub>
                <w:ins w:id="3889" w:author="峰 高" w:date="2024-05-14T14:25:00Z">
                  <m:r>
                    <m:rPr/>
                    <w:rPr>
                      <w:rFonts w:ascii="Cambria Math" w:hAnsi="Cambria Math"/>
                    </w:rPr>
                    <m:t>b</m:t>
                  </m:r>
                </w:ins>
                <m:ctrlPr>
                  <w:ins w:id="3890" w:author="峰 高" w:date="2024-05-14T14:25:00Z">
                    <w:rPr>
                      <w:rFonts w:ascii="Cambria Math" w:hAnsi="Cambria Math"/>
                      <w:iCs/>
                    </w:rPr>
                  </w:ins>
                </m:ctrlPr>
              </m:sub>
            </m:sSub>
            <m:ctrlPr>
              <w:ins w:id="3891" w:author="峰 高" w:date="2024-05-14T14:25:00Z">
                <w:rPr>
                  <w:rFonts w:ascii="Cambria Math" w:hAnsi="Cambria Math"/>
                  <w:iCs/>
                </w:rPr>
              </w:ins>
            </m:ctrlPr>
          </m:sub>
        </m:sSub>
      </m:oMath>
      <w:ins w:id="3892" w:author="峰 高" w:date="2024-05-14T14:25:00Z">
        <w:r>
          <w:rPr>
            <w:rFonts w:hint="eastAsia"/>
            <w:iCs/>
          </w:rPr>
          <w:t>和</w:t>
        </w:r>
      </w:ins>
      <m:oMath>
        <m:sSub>
          <m:sSubPr>
            <m:ctrlPr>
              <w:ins w:id="3893" w:author="峰 高" w:date="2024-05-14T14:25:00Z">
                <w:rPr>
                  <w:rFonts w:ascii="Cambria Math" w:hAnsi="Cambria Math"/>
                  <w:iCs/>
                </w:rPr>
              </w:ins>
            </m:ctrlPr>
          </m:sSubPr>
          <m:e>
            <w:ins w:id="3894" w:author="峰 高" w:date="2024-05-14T14:25:00Z">
              <m:r>
                <m:rPr/>
                <w:rPr>
                  <w:rFonts w:ascii="Cambria Math" w:hAnsi="Cambria Math"/>
                </w:rPr>
                <m:t>ε</m:t>
              </m:r>
            </w:ins>
            <m:ctrlPr>
              <w:ins w:id="3895" w:author="峰 高" w:date="2024-05-14T14:25:00Z">
                <w:rPr>
                  <w:rFonts w:ascii="Cambria Math" w:hAnsi="Cambria Math"/>
                  <w:iCs/>
                </w:rPr>
              </w:ins>
            </m:ctrlPr>
          </m:e>
          <m:sub>
            <m:sSub>
              <m:sSubPr>
                <m:ctrlPr>
                  <w:ins w:id="3896" w:author="峰 高" w:date="2024-05-14T14:25:00Z">
                    <w:rPr>
                      <w:rFonts w:ascii="Cambria Math" w:hAnsi="Cambria Math"/>
                      <w:iCs/>
                    </w:rPr>
                  </w:ins>
                </m:ctrlPr>
              </m:sSubPr>
              <m:e>
                <w:ins w:id="3897" w:author="峰 高" w:date="2024-05-14T14:25:00Z">
                  <m:r>
                    <m:rPr/>
                    <w:rPr>
                      <w:rFonts w:ascii="Cambria Math" w:hAnsi="Cambria Math"/>
                    </w:rPr>
                    <m:t>H</m:t>
                  </m:r>
                </w:ins>
                <m:ctrlPr>
                  <w:ins w:id="3898" w:author="峰 高" w:date="2024-05-14T14:25:00Z">
                    <w:rPr>
                      <w:rFonts w:ascii="Cambria Math" w:hAnsi="Cambria Math"/>
                      <w:iCs/>
                    </w:rPr>
                  </w:ins>
                </m:ctrlPr>
              </m:e>
              <m:sub>
                <w:ins w:id="3899" w:author="峰 高" w:date="2024-05-14T14:25:00Z">
                  <m:r>
                    <m:rPr/>
                    <w:rPr>
                      <w:rFonts w:ascii="Cambria Math" w:hAnsi="Cambria Math"/>
                    </w:rPr>
                    <m:t>b</m:t>
                  </m:r>
                </w:ins>
                <m:ctrlPr>
                  <w:ins w:id="3900" w:author="峰 高" w:date="2024-05-14T14:25:00Z">
                    <w:rPr>
                      <w:rFonts w:ascii="Cambria Math" w:hAnsi="Cambria Math"/>
                      <w:iCs/>
                    </w:rPr>
                  </w:ins>
                </m:ctrlPr>
              </m:sub>
            </m:sSub>
            <m:sSub>
              <m:sSubPr>
                <m:ctrlPr>
                  <w:ins w:id="3901" w:author="峰 高" w:date="2024-05-14T14:25:00Z">
                    <w:rPr>
                      <w:rFonts w:ascii="Cambria Math" w:hAnsi="Cambria Math"/>
                      <w:iCs/>
                    </w:rPr>
                  </w:ins>
                </m:ctrlPr>
              </m:sSubPr>
              <m:e>
                <w:ins w:id="3902" w:author="峰 高" w:date="2024-05-14T14:25:00Z">
                  <m:r>
                    <m:rPr/>
                    <w:rPr>
                      <w:rFonts w:ascii="Cambria Math" w:hAnsi="Cambria Math"/>
                    </w:rPr>
                    <m:t>O</m:t>
                  </m:r>
                </w:ins>
                <m:ctrlPr>
                  <w:ins w:id="3903" w:author="峰 高" w:date="2024-05-14T14:25:00Z">
                    <w:rPr>
                      <w:rFonts w:ascii="Cambria Math" w:hAnsi="Cambria Math"/>
                      <w:iCs/>
                    </w:rPr>
                  </w:ins>
                </m:ctrlPr>
              </m:e>
              <m:sub>
                <w:ins w:id="3904" w:author="峰 高" w:date="2024-05-14T14:25:00Z">
                  <m:r>
                    <m:rPr/>
                    <w:rPr>
                      <w:rFonts w:ascii="Cambria Math" w:hAnsi="Cambria Math"/>
                    </w:rPr>
                    <m:t>2</m:t>
                  </m:r>
                </w:ins>
                <m:ctrlPr>
                  <w:ins w:id="3905" w:author="峰 高" w:date="2024-05-14T14:25:00Z">
                    <w:rPr>
                      <w:rFonts w:ascii="Cambria Math" w:hAnsi="Cambria Math"/>
                      <w:iCs/>
                    </w:rPr>
                  </w:ins>
                </m:ctrlPr>
              </m:sub>
            </m:sSub>
            <m:ctrlPr>
              <w:ins w:id="3906" w:author="峰 高" w:date="2024-05-14T14:25:00Z">
                <w:rPr>
                  <w:rFonts w:ascii="Cambria Math" w:hAnsi="Cambria Math"/>
                  <w:iCs/>
                </w:rPr>
              </w:ins>
            </m:ctrlPr>
          </m:sub>
        </m:sSub>
      </m:oMath>
      <w:ins w:id="3907" w:author="峰 高" w:date="2024-05-14T14:25:00Z">
        <w:r>
          <w:rPr>
            <w:rFonts w:hint="eastAsia"/>
            <w:iCs/>
          </w:rPr>
          <w:t>吸光系数</w:t>
        </w:r>
      </w:ins>
      <w:ins w:id="3908" w:author="峰 高" w:date="2024-05-13T17:50:00Z">
        <w:r>
          <w:rPr>
            <w:rFonts w:hint="eastAsia"/>
            <w:iCs/>
          </w:rPr>
          <w:t xml:space="preserve">基本相同时的波长。如图 </w:t>
        </w:r>
      </w:ins>
      <w:ins w:id="3909" w:author="峰 高" w:date="2024-05-14T14:25:00Z">
        <w:r>
          <w:rPr>
            <w:rFonts w:hint="eastAsia"/>
            <w:iCs/>
          </w:rPr>
          <w:t>4</w:t>
        </w:r>
      </w:ins>
      <w:ins w:id="3910" w:author="峰 高" w:date="2024-05-13T17:50:00Z">
        <w:r>
          <w:rPr>
            <w:rFonts w:hint="eastAsia"/>
            <w:iCs/>
          </w:rPr>
          <w:t>.</w:t>
        </w:r>
      </w:ins>
      <w:ins w:id="3911" w:author="峰 高" w:date="2024-05-14T14:26:00Z">
        <w:r>
          <w:rPr>
            <w:rFonts w:hint="eastAsia"/>
            <w:iCs/>
          </w:rPr>
          <w:t>8</w:t>
        </w:r>
      </w:ins>
      <w:ins w:id="3912" w:author="峰 高" w:date="2024-05-13T17:50:00Z">
        <w:r>
          <w:rPr>
            <w:rFonts w:hint="eastAsia"/>
            <w:iCs/>
          </w:rPr>
          <w:t>所示，当</w:t>
        </w:r>
      </w:ins>
      <m:oMath>
        <m:sSub>
          <m:sSubPr>
            <m:ctrlPr>
              <w:ins w:id="3913" w:author="峰 高" w:date="2024-05-14T14:26:00Z">
                <w:rPr>
                  <w:rFonts w:ascii="Cambria Math" w:hAnsi="Cambria Math"/>
                  <w:iCs/>
                </w:rPr>
              </w:ins>
            </m:ctrlPr>
          </m:sSubPr>
          <m:e>
            <w:ins w:id="3914" w:author="峰 高" w:date="2024-05-14T14:26:00Z">
              <m:r>
                <m:rPr/>
                <w:rPr>
                  <w:rFonts w:ascii="Cambria Math" w:hAnsi="Cambria Math"/>
                </w:rPr>
                <m:t>λ</m:t>
              </m:r>
            </w:ins>
            <m:ctrlPr>
              <w:ins w:id="3915" w:author="峰 高" w:date="2024-05-14T14:26:00Z">
                <w:rPr>
                  <w:rFonts w:ascii="Cambria Math" w:hAnsi="Cambria Math"/>
                  <w:iCs/>
                </w:rPr>
              </w:ins>
            </m:ctrlPr>
          </m:e>
          <m:sub>
            <w:ins w:id="3916" w:author="峰 高" w:date="2024-05-14T14:26:00Z">
              <m:r>
                <m:rPr/>
                <w:rPr>
                  <w:rFonts w:ascii="Cambria Math" w:hAnsi="Cambria Math"/>
                </w:rPr>
                <m:t>1</m:t>
              </m:r>
            </w:ins>
            <m:ctrlPr>
              <w:ins w:id="3917" w:author="峰 高" w:date="2024-05-14T14:26:00Z">
                <w:rPr>
                  <w:rFonts w:ascii="Cambria Math" w:hAnsi="Cambria Math"/>
                  <w:iCs/>
                </w:rPr>
              </w:ins>
            </m:ctrlPr>
          </m:sub>
        </m:sSub>
      </m:oMath>
      <w:ins w:id="3918" w:author="峰 高" w:date="2024-05-14T14:26:00Z">
        <w:r>
          <w:rPr>
            <w:rFonts w:hint="eastAsia"/>
            <w:iCs/>
          </w:rPr>
          <w:t>=</w:t>
        </w:r>
      </w:ins>
      <w:ins w:id="3919" w:author="峰 高" w:date="2024-05-14T14:27:00Z">
        <w:r>
          <w:rPr>
            <w:rFonts w:hint="eastAsia"/>
            <w:iCs/>
          </w:rPr>
          <w:t>660</w:t>
        </w:r>
      </w:ins>
      <w:ins w:id="3920" w:author="峰 高" w:date="2024-05-14T14:27:00Z">
        <w:r>
          <w:rPr>
            <w:rFonts w:hint="eastAsia"/>
            <w:i/>
            <w:iCs w:val="0"/>
            <w:rPrChange w:id="3921" w:author="峰 高" w:date="2024-05-14T14:27:00Z">
              <w:rPr>
                <w:rFonts w:hint="eastAsia"/>
                <w:iCs/>
              </w:rPr>
            </w:rPrChange>
          </w:rPr>
          <w:t>nm</w:t>
        </w:r>
      </w:ins>
      <w:ins w:id="3922" w:author="峰 高" w:date="2024-05-13T17:50:00Z">
        <w:r>
          <w:rPr>
            <w:rFonts w:hint="eastAsia"/>
            <w:iCs/>
          </w:rPr>
          <w:t>，</w:t>
        </w:r>
      </w:ins>
      <m:oMath>
        <m:sSub>
          <m:sSubPr>
            <m:ctrlPr>
              <w:ins w:id="3923" w:author="峰 高" w:date="2024-05-14T14:27:00Z">
                <w:rPr>
                  <w:rFonts w:ascii="Cambria Math" w:hAnsi="Cambria Math"/>
                  <w:iCs/>
                </w:rPr>
              </w:ins>
            </m:ctrlPr>
          </m:sSubPr>
          <m:e>
            <w:ins w:id="3924" w:author="峰 高" w:date="2024-05-14T14:27:00Z">
              <m:r>
                <m:rPr/>
                <w:rPr>
                  <w:rFonts w:ascii="Cambria Math" w:hAnsi="Cambria Math"/>
                </w:rPr>
                <m:t>λ</m:t>
              </m:r>
            </w:ins>
            <m:ctrlPr>
              <w:ins w:id="3925" w:author="峰 高" w:date="2024-05-14T14:27:00Z">
                <w:rPr>
                  <w:rFonts w:ascii="Cambria Math" w:hAnsi="Cambria Math"/>
                  <w:iCs/>
                </w:rPr>
              </w:ins>
            </m:ctrlPr>
          </m:e>
          <m:sub>
            <w:ins w:id="3926" w:author="峰 高" w:date="2024-05-14T14:27:00Z">
              <m:r>
                <m:rPr/>
                <w:rPr>
                  <w:rFonts w:ascii="Cambria Math" w:hAnsi="Cambria Math"/>
                </w:rPr>
                <m:t>2</m:t>
              </m:r>
            </w:ins>
            <m:ctrlPr>
              <w:ins w:id="3927" w:author="峰 高" w:date="2024-05-14T14:27:00Z">
                <w:rPr>
                  <w:rFonts w:ascii="Cambria Math" w:hAnsi="Cambria Math"/>
                  <w:iCs/>
                </w:rPr>
              </w:ins>
            </m:ctrlPr>
          </m:sub>
        </m:sSub>
      </m:oMath>
      <w:ins w:id="3928" w:author="峰 高" w:date="2024-05-14T14:27:00Z">
        <w:r>
          <w:rPr>
            <w:rFonts w:hint="eastAsia"/>
            <w:iCs/>
          </w:rPr>
          <w:t>=940</w:t>
        </w:r>
      </w:ins>
      <w:ins w:id="3929" w:author="峰 高" w:date="2024-05-14T14:27:00Z">
        <w:r>
          <w:rPr>
            <w:rFonts w:hint="eastAsia"/>
            <w:i/>
            <w:iCs w:val="0"/>
            <w:rPrChange w:id="3930" w:author="峰 高" w:date="2024-05-14T14:27:00Z">
              <w:rPr>
                <w:rFonts w:hint="eastAsia"/>
                <w:iCs/>
              </w:rPr>
            </w:rPrChange>
          </w:rPr>
          <w:t>nm</w:t>
        </w:r>
      </w:ins>
      <w:ins w:id="3931" w:author="峰 高" w:date="2024-05-13T17:50:00Z">
        <w:r>
          <w:rPr>
            <w:rFonts w:hint="eastAsia"/>
            <w:iCs/>
          </w:rPr>
          <w:t>时，满足血氧饱和度双光束法两束不同波长的特定单色光的选取要求</w:t>
        </w:r>
      </w:ins>
      <w:ins w:id="3932" w:author="峰 高" w:date="2024-05-14T14:27:00Z">
        <w:r>
          <w:rPr>
            <w:rFonts w:hint="eastAsia"/>
            <w:iCs/>
          </w:rPr>
          <w:t>。</w:t>
        </w:r>
      </w:ins>
    </w:p>
    <w:p>
      <w:pPr>
        <w:rPr>
          <w:ins w:id="3933" w:author="峰 高" w:date="2024-05-14T14:22:00Z"/>
          <w:iCs/>
        </w:rPr>
      </w:pPr>
    </w:p>
    <w:p>
      <w:pPr>
        <w:tabs>
          <w:tab w:val="left" w:pos="377"/>
        </w:tabs>
        <w:jc w:val="center"/>
        <w:rPr>
          <w:ins w:id="3935" w:author="峰 高" w:date="2024-05-14T14:22:00Z"/>
          <w:iCs/>
        </w:rPr>
        <w:pPrChange w:id="3934" w:author="峰 高" w:date="2024-05-14T14:23:00Z">
          <w:pPr/>
        </w:pPrChange>
      </w:pPr>
      <w:ins w:id="3936" w:author="峰 高" w:date="2024-05-14T14:22:00Z">
        <w:r>
          <w:rPr>
            <w:iCs/>
          </w:rPr>
          <w:drawing>
            <wp:inline distT="0" distB="0" distL="0" distR="0">
              <wp:extent cx="5338445" cy="2339975"/>
              <wp:effectExtent l="0" t="0" r="0" b="3175"/>
              <wp:docPr id="54599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1775" name="图片 1"/>
                      <pic:cNvPicPr>
                        <a:picLocks noChangeAspect="1"/>
                      </pic:cNvPicPr>
                    </pic:nvPicPr>
                    <pic:blipFill>
                      <a:blip r:embed="rId53"/>
                      <a:stretch>
                        <a:fillRect/>
                      </a:stretch>
                    </pic:blipFill>
                    <pic:spPr>
                      <a:xfrm>
                        <a:off x="0" y="0"/>
                        <a:ext cx="5338609" cy="2340000"/>
                      </a:xfrm>
                      <a:prstGeom prst="rect">
                        <a:avLst/>
                      </a:prstGeom>
                    </pic:spPr>
                  </pic:pic>
                </a:graphicData>
              </a:graphic>
            </wp:inline>
          </w:drawing>
        </w:r>
      </w:ins>
    </w:p>
    <w:p>
      <w:pPr>
        <w:rPr>
          <w:ins w:id="3938" w:author="峰 高" w:date="2024-05-13T17:39:00Z"/>
          <w:rFonts w:hint="eastAsia"/>
          <w:iCs/>
        </w:rPr>
      </w:pPr>
      <w:ins w:id="3939" w:author="峰 高" w:date="2024-05-14T14:23:00Z">
        <w:r>
          <w:rPr>
            <w:rFonts w:hint="eastAsia"/>
            <w:iCs/>
          </w:rPr>
          <w:t>图4.8  HbO2和 Hb 吸光系数与入射光波长的关系图</w:t>
        </w:r>
      </w:ins>
    </w:p>
    <w:p>
      <w:pPr>
        <w:rPr>
          <w:ins w:id="3940" w:author="峰 高" w:date="2024-05-14T14:28:00Z"/>
          <w:iCs/>
        </w:rPr>
      </w:pPr>
    </w:p>
    <w:p>
      <w:pPr>
        <w:rPr>
          <w:ins w:id="3941" w:author="峰 高" w:date="2024-05-14T14:27:00Z"/>
          <w:rFonts w:hint="eastAsia"/>
          <w:iCs/>
        </w:rPr>
      </w:pPr>
      <w:ins w:id="3942" w:author="峰 高" w:date="2024-05-14T14:28:00Z">
        <w:r>
          <w:rPr>
            <w:iCs/>
          </w:rPr>
          <w:tab/>
        </w:r>
      </w:ins>
      <w:ins w:id="3943" w:author="峰 高" w:date="2024-05-14T14:28:00Z">
        <w:r>
          <w:rPr>
            <w:rFonts w:hint="eastAsia"/>
            <w:iCs/>
          </w:rPr>
          <w:t>使用</w:t>
        </w:r>
      </w:ins>
      <m:oMath>
        <m:sSub>
          <m:sSubPr>
            <m:ctrlPr>
              <w:ins w:id="3944" w:author="峰 高" w:date="2024-05-14T14:29:00Z">
                <w:rPr>
                  <w:rFonts w:ascii="Cambria Math" w:hAnsi="Cambria Math"/>
                  <w:iCs/>
                </w:rPr>
              </w:ins>
            </m:ctrlPr>
          </m:sSubPr>
          <m:e>
            <w:ins w:id="3945" w:author="峰 高" w:date="2024-05-14T14:29:00Z">
              <m:r>
                <m:rPr/>
                <w:rPr>
                  <w:rFonts w:ascii="Cambria Math" w:hAnsi="Cambria Math"/>
                </w:rPr>
                <m:t>λ</m:t>
              </m:r>
            </w:ins>
            <m:ctrlPr>
              <w:ins w:id="3946" w:author="峰 高" w:date="2024-05-14T14:29:00Z">
                <w:rPr>
                  <w:rFonts w:ascii="Cambria Math" w:hAnsi="Cambria Math"/>
                  <w:iCs/>
                </w:rPr>
              </w:ins>
            </m:ctrlPr>
          </m:e>
          <m:sub>
            <w:ins w:id="3947" w:author="峰 高" w:date="2024-05-14T14:29:00Z">
              <m:r>
                <m:rPr/>
                <w:rPr>
                  <w:rFonts w:ascii="Cambria Math" w:hAnsi="Cambria Math"/>
                </w:rPr>
                <m:t>1</m:t>
              </m:r>
            </w:ins>
            <m:ctrlPr>
              <w:ins w:id="3948" w:author="峰 高" w:date="2024-05-14T14:29:00Z">
                <w:rPr>
                  <w:rFonts w:ascii="Cambria Math" w:hAnsi="Cambria Math"/>
                  <w:iCs/>
                </w:rPr>
              </w:ins>
            </m:ctrlPr>
          </m:sub>
        </m:sSub>
      </m:oMath>
      <w:ins w:id="3949" w:author="峰 高" w:date="2024-05-14T14:29:00Z">
        <w:r>
          <w:rPr>
            <w:rFonts w:hint="eastAsia"/>
            <w:iCs/>
          </w:rPr>
          <w:t>=660</w:t>
        </w:r>
      </w:ins>
      <w:ins w:id="3950" w:author="峰 高" w:date="2024-05-14T14:29:00Z">
        <w:r>
          <w:rPr>
            <w:rFonts w:hint="eastAsia"/>
            <w:i/>
          </w:rPr>
          <w:t>nm</w:t>
        </w:r>
      </w:ins>
      <w:ins w:id="3951" w:author="峰 高" w:date="2024-05-14T14:28:00Z">
        <w:r>
          <w:rPr>
            <w:rFonts w:hint="eastAsia"/>
            <w:iCs/>
          </w:rPr>
          <w:t>和</w:t>
        </w:r>
      </w:ins>
      <m:oMath>
        <m:sSub>
          <m:sSubPr>
            <m:ctrlPr>
              <w:ins w:id="3952" w:author="峰 高" w:date="2024-05-14T14:29:00Z">
                <w:rPr>
                  <w:rFonts w:ascii="Cambria Math" w:hAnsi="Cambria Math"/>
                  <w:iCs/>
                </w:rPr>
              </w:ins>
            </m:ctrlPr>
          </m:sSubPr>
          <m:e>
            <w:ins w:id="3953" w:author="峰 高" w:date="2024-05-14T14:29:00Z">
              <m:r>
                <m:rPr/>
                <w:rPr>
                  <w:rFonts w:ascii="Cambria Math" w:hAnsi="Cambria Math"/>
                </w:rPr>
                <m:t>λ</m:t>
              </m:r>
            </w:ins>
            <m:ctrlPr>
              <w:ins w:id="3954" w:author="峰 高" w:date="2024-05-14T14:29:00Z">
                <w:rPr>
                  <w:rFonts w:ascii="Cambria Math" w:hAnsi="Cambria Math"/>
                  <w:iCs/>
                </w:rPr>
              </w:ins>
            </m:ctrlPr>
          </m:e>
          <m:sub>
            <w:ins w:id="3955" w:author="峰 高" w:date="2024-05-14T14:29:00Z">
              <m:r>
                <m:rPr/>
                <w:rPr>
                  <w:rFonts w:ascii="Cambria Math" w:hAnsi="Cambria Math"/>
                </w:rPr>
                <m:t>2</m:t>
              </m:r>
            </w:ins>
            <m:ctrlPr>
              <w:ins w:id="3956" w:author="峰 高" w:date="2024-05-14T14:29:00Z">
                <w:rPr>
                  <w:rFonts w:ascii="Cambria Math" w:hAnsi="Cambria Math"/>
                  <w:iCs/>
                </w:rPr>
              </w:ins>
            </m:ctrlPr>
          </m:sub>
        </m:sSub>
      </m:oMath>
      <w:ins w:id="3957" w:author="峰 高" w:date="2024-05-14T14:29:00Z">
        <w:r>
          <w:rPr>
            <w:rFonts w:hint="eastAsia"/>
            <w:iCs/>
          </w:rPr>
          <w:t>=940</w:t>
        </w:r>
      </w:ins>
      <w:ins w:id="3958" w:author="峰 高" w:date="2024-05-14T14:29:00Z">
        <w:r>
          <w:rPr>
            <w:rFonts w:hint="eastAsia"/>
            <w:i/>
          </w:rPr>
          <w:t>nm</w:t>
        </w:r>
      </w:ins>
      <w:ins w:id="3959" w:author="峰 高" w:date="2024-05-14T14:28:00Z">
        <w:r>
          <w:rPr>
            <w:rFonts w:hint="eastAsia"/>
            <w:iCs/>
          </w:rPr>
          <w:t>的两束单色光照射，在 PPG 信号中交流分量和直流分</w:t>
        </w:r>
      </w:ins>
      <w:ins w:id="3960" w:author="峰 高" w:date="2024-05-14T14:29:00Z">
        <w:r>
          <w:rPr>
            <w:rFonts w:hint="eastAsia"/>
            <w:iCs/>
          </w:rPr>
          <w:t>量的比值使用</w:t>
        </w:r>
      </w:ins>
      <m:oMath>
        <m:sSub>
          <m:sSubPr>
            <m:ctrlPr>
              <w:ins w:id="3961" w:author="峰 高" w:date="2024-05-14T14:33:00Z">
                <w:rPr>
                  <w:rFonts w:ascii="Cambria Math" w:hAnsi="Cambria Math"/>
                  <w:iCs/>
                </w:rPr>
              </w:ins>
            </m:ctrlPr>
          </m:sSubPr>
          <m:e>
            <w:ins w:id="3962" w:author="峰 高" w:date="2024-05-14T14:33:00Z">
              <m:r>
                <m:rPr/>
                <w:rPr>
                  <w:rFonts w:ascii="Cambria Math" w:hAnsi="Cambria Math"/>
                </w:rPr>
                <m:t>D</m:t>
              </m:r>
            </w:ins>
            <m:ctrlPr>
              <w:ins w:id="3963" w:author="峰 高" w:date="2024-05-14T14:33:00Z">
                <w:rPr>
                  <w:rFonts w:ascii="Cambria Math" w:hAnsi="Cambria Math"/>
                  <w:iCs/>
                </w:rPr>
              </w:ins>
            </m:ctrlPr>
          </m:e>
          <m:sub>
            <m:sSub>
              <m:sSubPr>
                <m:ctrlPr>
                  <w:ins w:id="3964" w:author="峰 高" w:date="2024-05-14T14:33:00Z">
                    <w:rPr>
                      <w:rFonts w:ascii="Cambria Math" w:hAnsi="Cambria Math"/>
                      <w:iCs/>
                    </w:rPr>
                  </w:ins>
                </m:ctrlPr>
              </m:sSubPr>
              <m:e>
                <w:ins w:id="3965" w:author="峰 高" w:date="2024-05-14T14:33:00Z">
                  <m:r>
                    <m:rPr/>
                    <w:rPr>
                      <w:rFonts w:ascii="Cambria Math" w:hAnsi="Cambria Math"/>
                    </w:rPr>
                    <m:t>λ</m:t>
                  </m:r>
                </w:ins>
                <m:ctrlPr>
                  <w:ins w:id="3966" w:author="峰 高" w:date="2024-05-14T14:33:00Z">
                    <w:rPr>
                      <w:rFonts w:ascii="Cambria Math" w:hAnsi="Cambria Math"/>
                      <w:iCs/>
                    </w:rPr>
                  </w:ins>
                </m:ctrlPr>
              </m:e>
              <m:sub>
                <w:ins w:id="3967" w:author="峰 高" w:date="2024-05-14T14:33:00Z">
                  <m:r>
                    <m:rPr/>
                    <w:rPr>
                      <w:rFonts w:ascii="Cambria Math" w:hAnsi="Cambria Math"/>
                    </w:rPr>
                    <m:t>1</m:t>
                  </m:r>
                </w:ins>
                <m:ctrlPr>
                  <w:ins w:id="3968" w:author="峰 高" w:date="2024-05-14T14:33:00Z">
                    <w:rPr>
                      <w:rFonts w:ascii="Cambria Math" w:hAnsi="Cambria Math"/>
                      <w:iCs/>
                    </w:rPr>
                  </w:ins>
                </m:ctrlPr>
              </m:sub>
            </m:sSub>
            <m:ctrlPr>
              <w:ins w:id="3969" w:author="峰 高" w:date="2024-05-14T14:33:00Z">
                <w:rPr>
                  <w:rFonts w:ascii="Cambria Math" w:hAnsi="Cambria Math"/>
                  <w:iCs/>
                </w:rPr>
              </w:ins>
            </m:ctrlPr>
          </m:sub>
        </m:sSub>
      </m:oMath>
      <w:ins w:id="3970" w:author="峰 高" w:date="2024-05-14T14:29:00Z">
        <w:r>
          <w:rPr>
            <w:rFonts w:hint="eastAsia"/>
            <w:iCs/>
          </w:rPr>
          <w:t>和</w:t>
        </w:r>
      </w:ins>
      <m:oMath>
        <m:sSub>
          <m:sSubPr>
            <m:ctrlPr>
              <w:ins w:id="3971" w:author="峰 高" w:date="2024-05-14T14:34:00Z">
                <w:rPr>
                  <w:rFonts w:ascii="Cambria Math" w:hAnsi="Cambria Math"/>
                  <w:iCs/>
                </w:rPr>
              </w:ins>
            </m:ctrlPr>
          </m:sSubPr>
          <m:e>
            <w:ins w:id="3972" w:author="峰 高" w:date="2024-05-14T14:34:00Z">
              <m:r>
                <m:rPr/>
                <w:rPr>
                  <w:rFonts w:ascii="Cambria Math" w:hAnsi="Cambria Math"/>
                </w:rPr>
                <m:t>D</m:t>
              </m:r>
            </w:ins>
            <m:ctrlPr>
              <w:ins w:id="3973" w:author="峰 高" w:date="2024-05-14T14:34:00Z">
                <w:rPr>
                  <w:rFonts w:ascii="Cambria Math" w:hAnsi="Cambria Math"/>
                  <w:iCs/>
                </w:rPr>
              </w:ins>
            </m:ctrlPr>
          </m:e>
          <m:sub>
            <m:sSub>
              <m:sSubPr>
                <m:ctrlPr>
                  <w:ins w:id="3974" w:author="峰 高" w:date="2024-05-14T14:34:00Z">
                    <w:rPr>
                      <w:rFonts w:ascii="Cambria Math" w:hAnsi="Cambria Math"/>
                      <w:iCs/>
                    </w:rPr>
                  </w:ins>
                </m:ctrlPr>
              </m:sSubPr>
              <m:e>
                <w:ins w:id="3975" w:author="峰 高" w:date="2024-05-14T14:34:00Z">
                  <m:r>
                    <m:rPr/>
                    <w:rPr>
                      <w:rFonts w:ascii="Cambria Math" w:hAnsi="Cambria Math"/>
                    </w:rPr>
                    <m:t>λ</m:t>
                  </m:r>
                </w:ins>
                <m:ctrlPr>
                  <w:ins w:id="3976" w:author="峰 高" w:date="2024-05-14T14:34:00Z">
                    <w:rPr>
                      <w:rFonts w:ascii="Cambria Math" w:hAnsi="Cambria Math"/>
                      <w:iCs/>
                    </w:rPr>
                  </w:ins>
                </m:ctrlPr>
              </m:e>
              <m:sub>
                <w:ins w:id="3977" w:author="峰 高" w:date="2024-05-14T14:34:00Z">
                  <m:r>
                    <m:rPr/>
                    <w:rPr>
                      <w:rFonts w:ascii="Cambria Math" w:hAnsi="Cambria Math"/>
                    </w:rPr>
                    <m:t>2</m:t>
                  </m:r>
                </w:ins>
                <m:ctrlPr>
                  <w:ins w:id="3978" w:author="峰 高" w:date="2024-05-14T14:34:00Z">
                    <w:rPr>
                      <w:rFonts w:ascii="Cambria Math" w:hAnsi="Cambria Math"/>
                      <w:iCs/>
                    </w:rPr>
                  </w:ins>
                </m:ctrlPr>
              </m:sub>
            </m:sSub>
            <m:ctrlPr>
              <w:ins w:id="3979" w:author="峰 高" w:date="2024-05-14T14:34:00Z">
                <w:rPr>
                  <w:rFonts w:ascii="Cambria Math" w:hAnsi="Cambria Math"/>
                  <w:iCs/>
                </w:rPr>
              </w:ins>
            </m:ctrlPr>
          </m:sub>
        </m:sSub>
      </m:oMath>
      <w:ins w:id="3980" w:author="峰 高" w:date="2024-05-14T14:29:00Z">
        <w:r>
          <w:rPr>
            <w:rFonts w:hint="eastAsia"/>
            <w:iCs/>
          </w:rPr>
          <w:t>表示：</w:t>
        </w:r>
      </w:ins>
    </w:p>
    <w:p>
      <w:pPr>
        <w:rPr>
          <w:ins w:id="3981" w:author="峰 高" w:date="2024-05-14T14:30:00Z"/>
          <w:rFonts w:ascii="Times New Roman" w:hAnsi="Times New Roman"/>
          <w:i w:val="0"/>
          <w:iCs/>
          <w:rPrChange w:id="3982" w:author="峰 高" w:date="2024-05-14T14:30:00Z">
            <w:rPr>
              <w:ins w:id="3983" w:author="峰 高" w:date="2024-05-14T14:30:00Z"/>
              <w:rFonts w:ascii="Cambria Math" w:hAnsi="Cambria Math"/>
              <w:i/>
              <w:iCs/>
            </w:rPr>
          </w:rPrChange>
        </w:rPr>
      </w:pPr>
      <m:oMathPara>
        <m:oMath>
          <m:eqArr>
            <m:eqArrPr>
              <m:maxDist m:val="1"/>
              <m:ctrlPr>
                <w:ins w:id="3984" w:author="峰 高" w:date="2024-05-14T14:30:00Z">
                  <w:rPr>
                    <w:rFonts w:ascii="Cambria Math" w:hAnsi="Cambria Math"/>
                    <w:i/>
                    <w:iCs/>
                  </w:rPr>
                </w:ins>
              </m:ctrlPr>
            </m:eqArrPr>
            <m:e>
              <m:sSub>
                <m:sSubPr>
                  <m:ctrlPr>
                    <w:ins w:id="3985" w:author="峰 高" w:date="2024-05-14T14:30:00Z">
                      <w:rPr>
                        <w:rFonts w:ascii="Cambria Math" w:hAnsi="Cambria Math"/>
                        <w:iCs/>
                      </w:rPr>
                    </w:ins>
                  </m:ctrlPr>
                </m:sSubPr>
                <m:e>
                  <w:ins w:id="3986" w:author="峰 高" w:date="2024-05-14T14:30:00Z">
                    <m:r>
                      <m:rPr/>
                      <w:rPr>
                        <w:rFonts w:ascii="Cambria Math" w:hAnsi="Cambria Math"/>
                      </w:rPr>
                      <m:t>D</m:t>
                    </m:r>
                  </w:ins>
                  <m:ctrlPr>
                    <w:ins w:id="3987" w:author="峰 高" w:date="2024-05-14T14:30:00Z">
                      <w:rPr>
                        <w:rFonts w:ascii="Cambria Math" w:hAnsi="Cambria Math"/>
                        <w:iCs/>
                      </w:rPr>
                    </w:ins>
                  </m:ctrlPr>
                </m:e>
                <m:sub>
                  <m:sSub>
                    <m:sSubPr>
                      <m:ctrlPr>
                        <w:ins w:id="3988" w:author="峰 高" w:date="2024-05-14T14:30:00Z">
                          <w:rPr>
                            <w:rFonts w:ascii="Cambria Math" w:hAnsi="Cambria Math"/>
                            <w:iCs/>
                          </w:rPr>
                        </w:ins>
                      </m:ctrlPr>
                    </m:sSubPr>
                    <m:e>
                      <w:ins w:id="3989" w:author="峰 高" w:date="2024-05-14T14:30:00Z">
                        <m:r>
                          <m:rPr/>
                          <w:rPr>
                            <w:rFonts w:ascii="Cambria Math" w:hAnsi="Cambria Math"/>
                          </w:rPr>
                          <m:t>λ</m:t>
                        </m:r>
                      </w:ins>
                      <m:ctrlPr>
                        <w:ins w:id="3990" w:author="峰 高" w:date="2024-05-14T14:30:00Z">
                          <w:rPr>
                            <w:rFonts w:ascii="Cambria Math" w:hAnsi="Cambria Math"/>
                            <w:iCs/>
                          </w:rPr>
                        </w:ins>
                      </m:ctrlPr>
                    </m:e>
                    <m:sub>
                      <w:ins w:id="3991" w:author="峰 高" w:date="2024-05-14T14:30:00Z">
                        <m:r>
                          <m:rPr/>
                          <w:rPr>
                            <w:rFonts w:ascii="Cambria Math" w:hAnsi="Cambria Math"/>
                          </w:rPr>
                          <m:t>1</m:t>
                        </m:r>
                      </w:ins>
                      <m:ctrlPr>
                        <w:ins w:id="3992" w:author="峰 高" w:date="2024-05-14T14:30:00Z">
                          <w:rPr>
                            <w:rFonts w:ascii="Cambria Math" w:hAnsi="Cambria Math"/>
                            <w:iCs/>
                          </w:rPr>
                        </w:ins>
                      </m:ctrlPr>
                    </m:sub>
                  </m:sSub>
                  <m:ctrlPr>
                    <w:ins w:id="3993" w:author="峰 高" w:date="2024-05-14T14:30:00Z">
                      <w:rPr>
                        <w:rFonts w:ascii="Cambria Math" w:hAnsi="Cambria Math"/>
                        <w:iCs/>
                      </w:rPr>
                    </w:ins>
                  </m:ctrlPr>
                </m:sub>
              </m:sSub>
              <w:ins w:id="3994" w:author="峰 高" w:date="2024-05-14T14:30:00Z">
                <m:r>
                  <m:rPr/>
                  <w:rPr>
                    <w:rFonts w:ascii="Cambria Math" w:hAnsi="Cambria Math"/>
                  </w:rPr>
                  <m:t>=</m:t>
                </m:r>
              </w:ins>
              <m:f>
                <m:fPr>
                  <m:ctrlPr>
                    <w:ins w:id="3995" w:author="峰 高" w:date="2024-05-14T14:30:00Z">
                      <w:rPr>
                        <w:rFonts w:ascii="Cambria Math" w:hAnsi="Cambria Math"/>
                        <w:iCs/>
                      </w:rPr>
                    </w:ins>
                  </m:ctrlPr>
                </m:fPr>
                <m:num>
                  <m:sSubSup>
                    <m:sSubSupPr>
                      <m:ctrlPr>
                        <w:ins w:id="3996" w:author="峰 高" w:date="2024-05-14T14:30:00Z">
                          <w:rPr>
                            <w:rFonts w:ascii="Cambria Math" w:hAnsi="Cambria Math"/>
                            <w:iCs/>
                          </w:rPr>
                        </w:ins>
                      </m:ctrlPr>
                    </m:sSubSupPr>
                    <m:e>
                      <w:ins w:id="3997" w:author="峰 高" w:date="2024-05-14T14:30:00Z">
                        <m:r>
                          <m:rPr/>
                          <w:rPr>
                            <w:rFonts w:ascii="Cambria Math" w:hAnsi="Cambria Math"/>
                          </w:rPr>
                          <m:t>I</m:t>
                        </m:r>
                      </w:ins>
                      <m:ctrlPr>
                        <w:ins w:id="3998" w:author="峰 高" w:date="2024-05-14T14:30:00Z">
                          <w:rPr>
                            <w:rFonts w:ascii="Cambria Math" w:hAnsi="Cambria Math"/>
                            <w:iCs/>
                          </w:rPr>
                        </w:ins>
                      </m:ctrlPr>
                    </m:e>
                    <m:sub>
                      <w:ins w:id="3999" w:author="峰 高" w:date="2024-05-14T14:30:00Z">
                        <m:r>
                          <m:rPr/>
                          <w:rPr>
                            <w:rFonts w:ascii="Cambria Math" w:hAnsi="Cambria Math"/>
                          </w:rPr>
                          <m:t>AC</m:t>
                        </m:r>
                      </w:ins>
                      <m:ctrlPr>
                        <w:ins w:id="4000" w:author="峰 高" w:date="2024-05-14T14:30:00Z">
                          <w:rPr>
                            <w:rFonts w:ascii="Cambria Math" w:hAnsi="Cambria Math"/>
                            <w:iCs/>
                          </w:rPr>
                        </w:ins>
                      </m:ctrlPr>
                    </m:sub>
                    <m:sup>
                      <m:sSub>
                        <m:sSubPr>
                          <m:ctrlPr>
                            <w:ins w:id="4001" w:author="峰 高" w:date="2024-05-14T14:30:00Z">
                              <w:rPr>
                                <w:rFonts w:ascii="Cambria Math" w:hAnsi="Cambria Math"/>
                                <w:iCs/>
                              </w:rPr>
                            </w:ins>
                          </m:ctrlPr>
                        </m:sSubPr>
                        <m:e>
                          <w:ins w:id="4002" w:author="峰 高" w:date="2024-05-14T14:30:00Z">
                            <m:r>
                              <m:rPr/>
                              <w:rPr>
                                <w:rFonts w:ascii="Cambria Math" w:hAnsi="Cambria Math"/>
                              </w:rPr>
                              <m:t>λ</m:t>
                            </m:r>
                          </w:ins>
                          <m:ctrlPr>
                            <w:ins w:id="4003" w:author="峰 高" w:date="2024-05-14T14:30:00Z">
                              <w:rPr>
                                <w:rFonts w:ascii="Cambria Math" w:hAnsi="Cambria Math"/>
                                <w:iCs/>
                              </w:rPr>
                            </w:ins>
                          </m:ctrlPr>
                        </m:e>
                        <m:sub>
                          <w:ins w:id="4004" w:author="峰 高" w:date="2024-05-14T14:30:00Z">
                            <m:r>
                              <m:rPr/>
                              <w:rPr>
                                <w:rFonts w:ascii="Cambria Math" w:hAnsi="Cambria Math"/>
                              </w:rPr>
                              <m:t>1</m:t>
                            </m:r>
                          </w:ins>
                          <m:ctrlPr>
                            <w:ins w:id="4005" w:author="峰 高" w:date="2024-05-14T14:30:00Z">
                              <w:rPr>
                                <w:rFonts w:ascii="Cambria Math" w:hAnsi="Cambria Math"/>
                                <w:iCs/>
                              </w:rPr>
                            </w:ins>
                          </m:ctrlPr>
                        </m:sub>
                      </m:sSub>
                      <m:ctrlPr>
                        <w:ins w:id="4006" w:author="峰 高" w:date="2024-05-14T14:30:00Z">
                          <w:rPr>
                            <w:rFonts w:ascii="Cambria Math" w:hAnsi="Cambria Math"/>
                            <w:iCs/>
                          </w:rPr>
                        </w:ins>
                      </m:ctrlPr>
                    </m:sup>
                  </m:sSubSup>
                  <m:ctrlPr>
                    <w:ins w:id="4007" w:author="峰 高" w:date="2024-05-14T14:30:00Z">
                      <w:rPr>
                        <w:rFonts w:ascii="Cambria Math" w:hAnsi="Cambria Math"/>
                        <w:iCs/>
                      </w:rPr>
                    </w:ins>
                  </m:ctrlPr>
                </m:num>
                <m:den>
                  <m:sSubSup>
                    <m:sSubSupPr>
                      <m:ctrlPr>
                        <w:ins w:id="4008" w:author="峰 高" w:date="2024-05-14T14:30:00Z">
                          <w:rPr>
                            <w:rFonts w:ascii="Cambria Math" w:hAnsi="Cambria Math"/>
                            <w:iCs/>
                          </w:rPr>
                        </w:ins>
                      </m:ctrlPr>
                    </m:sSubSupPr>
                    <m:e>
                      <w:ins w:id="4009" w:author="峰 高" w:date="2024-05-14T14:30:00Z">
                        <m:r>
                          <m:rPr/>
                          <w:rPr>
                            <w:rFonts w:ascii="Cambria Math" w:hAnsi="Cambria Math"/>
                          </w:rPr>
                          <m:t>I</m:t>
                        </m:r>
                      </w:ins>
                      <m:ctrlPr>
                        <w:ins w:id="4010" w:author="峰 高" w:date="2024-05-14T14:30:00Z">
                          <w:rPr>
                            <w:rFonts w:ascii="Cambria Math" w:hAnsi="Cambria Math"/>
                            <w:iCs/>
                          </w:rPr>
                        </w:ins>
                      </m:ctrlPr>
                    </m:e>
                    <m:sub>
                      <w:ins w:id="4011" w:author="峰 高" w:date="2024-05-14T14:30:00Z">
                        <m:r>
                          <m:rPr/>
                          <w:rPr>
                            <w:rFonts w:ascii="Cambria Math" w:hAnsi="Cambria Math"/>
                          </w:rPr>
                          <m:t>DC</m:t>
                        </m:r>
                      </w:ins>
                      <m:ctrlPr>
                        <w:ins w:id="4012" w:author="峰 高" w:date="2024-05-14T14:30:00Z">
                          <w:rPr>
                            <w:rFonts w:ascii="Cambria Math" w:hAnsi="Cambria Math"/>
                            <w:iCs/>
                          </w:rPr>
                        </w:ins>
                      </m:ctrlPr>
                    </m:sub>
                    <m:sup>
                      <m:sSub>
                        <m:sSubPr>
                          <m:ctrlPr>
                            <w:ins w:id="4013" w:author="峰 高" w:date="2024-05-14T14:30:00Z">
                              <w:rPr>
                                <w:rFonts w:ascii="Cambria Math" w:hAnsi="Cambria Math"/>
                                <w:iCs/>
                              </w:rPr>
                            </w:ins>
                          </m:ctrlPr>
                        </m:sSubPr>
                        <m:e>
                          <w:ins w:id="4014" w:author="峰 高" w:date="2024-05-14T14:30:00Z">
                            <m:r>
                              <m:rPr/>
                              <w:rPr>
                                <w:rFonts w:ascii="Cambria Math" w:hAnsi="Cambria Math"/>
                              </w:rPr>
                              <m:t>λ</m:t>
                            </m:r>
                          </w:ins>
                          <m:ctrlPr>
                            <w:ins w:id="4015" w:author="峰 高" w:date="2024-05-14T14:30:00Z">
                              <w:rPr>
                                <w:rFonts w:ascii="Cambria Math" w:hAnsi="Cambria Math"/>
                                <w:iCs/>
                              </w:rPr>
                            </w:ins>
                          </m:ctrlPr>
                        </m:e>
                        <m:sub>
                          <w:ins w:id="4016" w:author="峰 高" w:date="2024-05-14T14:30:00Z">
                            <m:r>
                              <m:rPr/>
                              <w:rPr>
                                <w:rFonts w:ascii="Cambria Math" w:hAnsi="Cambria Math"/>
                              </w:rPr>
                              <m:t>1</m:t>
                            </m:r>
                          </w:ins>
                          <m:ctrlPr>
                            <w:ins w:id="4017" w:author="峰 高" w:date="2024-05-14T14:30:00Z">
                              <w:rPr>
                                <w:rFonts w:ascii="Cambria Math" w:hAnsi="Cambria Math"/>
                                <w:iCs/>
                              </w:rPr>
                            </w:ins>
                          </m:ctrlPr>
                        </m:sub>
                      </m:sSub>
                      <m:ctrlPr>
                        <w:ins w:id="4018" w:author="峰 高" w:date="2024-05-14T14:30:00Z">
                          <w:rPr>
                            <w:rFonts w:ascii="Cambria Math" w:hAnsi="Cambria Math"/>
                            <w:iCs/>
                          </w:rPr>
                        </w:ins>
                      </m:ctrlPr>
                    </m:sup>
                  </m:sSubSup>
                  <m:ctrlPr>
                    <w:ins w:id="4019" w:author="峰 高" w:date="2024-05-14T14:30:00Z">
                      <w:rPr>
                        <w:rFonts w:ascii="Cambria Math" w:hAnsi="Cambria Math"/>
                        <w:iCs/>
                      </w:rPr>
                    </w:ins>
                  </m:ctrlPr>
                </m:den>
              </m:f>
              <w:ins w:id="4020" w:author="峰 高" w:date="2024-05-14T14:30:00Z">
                <m:r>
                  <m:rPr/>
                  <w:rPr>
                    <w:rFonts w:ascii="Cambria Math" w:hAnsi="Cambria Math"/>
                  </w:rPr>
                  <m:t>,</m:t>
                </m:r>
              </w:ins>
              <m:sSub>
                <m:sSubPr>
                  <m:ctrlPr>
                    <w:ins w:id="4021" w:author="峰 高" w:date="2024-05-14T14:30:00Z">
                      <w:rPr>
                        <w:rFonts w:ascii="Cambria Math" w:hAnsi="Cambria Math"/>
                        <w:iCs/>
                      </w:rPr>
                    </w:ins>
                  </m:ctrlPr>
                </m:sSubPr>
                <m:e>
                  <w:ins w:id="4022" w:author="峰 高" w:date="2024-05-14T14:30:00Z">
                    <m:r>
                      <m:rPr/>
                      <w:rPr>
                        <w:rFonts w:ascii="Cambria Math" w:hAnsi="Cambria Math"/>
                      </w:rPr>
                      <m:t>D</m:t>
                    </m:r>
                  </w:ins>
                  <m:ctrlPr>
                    <w:ins w:id="4023" w:author="峰 高" w:date="2024-05-14T14:30:00Z">
                      <w:rPr>
                        <w:rFonts w:ascii="Cambria Math" w:hAnsi="Cambria Math"/>
                        <w:iCs/>
                      </w:rPr>
                    </w:ins>
                  </m:ctrlPr>
                </m:e>
                <m:sub>
                  <m:sSub>
                    <m:sSubPr>
                      <m:ctrlPr>
                        <w:ins w:id="4024" w:author="峰 高" w:date="2024-05-14T14:30:00Z">
                          <w:rPr>
                            <w:rFonts w:ascii="Cambria Math" w:hAnsi="Cambria Math"/>
                            <w:iCs/>
                          </w:rPr>
                        </w:ins>
                      </m:ctrlPr>
                    </m:sSubPr>
                    <m:e>
                      <w:ins w:id="4025" w:author="峰 高" w:date="2024-05-14T14:30:00Z">
                        <m:r>
                          <m:rPr/>
                          <w:rPr>
                            <w:rFonts w:ascii="Cambria Math" w:hAnsi="Cambria Math"/>
                          </w:rPr>
                          <m:t>λ</m:t>
                        </m:r>
                      </w:ins>
                      <m:ctrlPr>
                        <w:ins w:id="4026" w:author="峰 高" w:date="2024-05-14T14:30:00Z">
                          <w:rPr>
                            <w:rFonts w:ascii="Cambria Math" w:hAnsi="Cambria Math"/>
                            <w:iCs/>
                          </w:rPr>
                        </w:ins>
                      </m:ctrlPr>
                    </m:e>
                    <m:sub>
                      <w:ins w:id="4027" w:author="峰 高" w:date="2024-05-14T14:30:00Z">
                        <m:r>
                          <m:rPr/>
                          <w:rPr>
                            <w:rFonts w:ascii="Cambria Math" w:hAnsi="Cambria Math"/>
                          </w:rPr>
                          <m:t>2</m:t>
                        </m:r>
                      </w:ins>
                      <m:ctrlPr>
                        <w:ins w:id="4028" w:author="峰 高" w:date="2024-05-14T14:30:00Z">
                          <w:rPr>
                            <w:rFonts w:ascii="Cambria Math" w:hAnsi="Cambria Math"/>
                            <w:iCs/>
                          </w:rPr>
                        </w:ins>
                      </m:ctrlPr>
                    </m:sub>
                  </m:sSub>
                  <m:ctrlPr>
                    <w:ins w:id="4029" w:author="峰 高" w:date="2024-05-14T14:30:00Z">
                      <w:rPr>
                        <w:rFonts w:ascii="Cambria Math" w:hAnsi="Cambria Math"/>
                        <w:iCs/>
                      </w:rPr>
                    </w:ins>
                  </m:ctrlPr>
                </m:sub>
              </m:sSub>
              <w:ins w:id="4030" w:author="峰 高" w:date="2024-05-14T14:30:00Z">
                <m:r>
                  <m:rPr/>
                  <w:rPr>
                    <w:rFonts w:ascii="Cambria Math" w:hAnsi="Cambria Math"/>
                  </w:rPr>
                  <m:t>=</m:t>
                </m:r>
              </w:ins>
              <m:f>
                <m:fPr>
                  <m:ctrlPr>
                    <w:ins w:id="4031" w:author="峰 高" w:date="2024-05-14T14:30:00Z">
                      <w:rPr>
                        <w:rFonts w:ascii="Cambria Math" w:hAnsi="Cambria Math"/>
                        <w:iCs/>
                      </w:rPr>
                    </w:ins>
                  </m:ctrlPr>
                </m:fPr>
                <m:num>
                  <m:sSubSup>
                    <m:sSubSupPr>
                      <m:ctrlPr>
                        <w:ins w:id="4032" w:author="峰 高" w:date="2024-05-14T14:30:00Z">
                          <w:rPr>
                            <w:rFonts w:ascii="Cambria Math" w:hAnsi="Cambria Math"/>
                            <w:iCs/>
                          </w:rPr>
                        </w:ins>
                      </m:ctrlPr>
                    </m:sSubSupPr>
                    <m:e>
                      <w:ins w:id="4033" w:author="峰 高" w:date="2024-05-14T14:30:00Z">
                        <m:r>
                          <m:rPr/>
                          <w:rPr>
                            <w:rFonts w:ascii="Cambria Math" w:hAnsi="Cambria Math"/>
                          </w:rPr>
                          <m:t>I</m:t>
                        </m:r>
                      </w:ins>
                      <m:ctrlPr>
                        <w:ins w:id="4034" w:author="峰 高" w:date="2024-05-14T14:30:00Z">
                          <w:rPr>
                            <w:rFonts w:ascii="Cambria Math" w:hAnsi="Cambria Math"/>
                            <w:iCs/>
                          </w:rPr>
                        </w:ins>
                      </m:ctrlPr>
                    </m:e>
                    <m:sub>
                      <w:ins w:id="4035" w:author="峰 高" w:date="2024-05-14T14:30:00Z">
                        <m:r>
                          <m:rPr/>
                          <w:rPr>
                            <w:rFonts w:ascii="Cambria Math" w:hAnsi="Cambria Math"/>
                          </w:rPr>
                          <m:t>AC</m:t>
                        </m:r>
                      </w:ins>
                      <m:ctrlPr>
                        <w:ins w:id="4036" w:author="峰 高" w:date="2024-05-14T14:30:00Z">
                          <w:rPr>
                            <w:rFonts w:ascii="Cambria Math" w:hAnsi="Cambria Math"/>
                            <w:iCs/>
                          </w:rPr>
                        </w:ins>
                      </m:ctrlPr>
                    </m:sub>
                    <m:sup>
                      <m:sSub>
                        <m:sSubPr>
                          <m:ctrlPr>
                            <w:ins w:id="4037" w:author="峰 高" w:date="2024-05-14T14:30:00Z">
                              <w:rPr>
                                <w:rFonts w:ascii="Cambria Math" w:hAnsi="Cambria Math"/>
                                <w:iCs/>
                              </w:rPr>
                            </w:ins>
                          </m:ctrlPr>
                        </m:sSubPr>
                        <m:e>
                          <w:ins w:id="4038" w:author="峰 高" w:date="2024-05-14T14:30:00Z">
                            <m:r>
                              <m:rPr/>
                              <w:rPr>
                                <w:rFonts w:ascii="Cambria Math" w:hAnsi="Cambria Math"/>
                              </w:rPr>
                              <m:t>λ</m:t>
                            </m:r>
                          </w:ins>
                          <m:ctrlPr>
                            <w:ins w:id="4039" w:author="峰 高" w:date="2024-05-14T14:30:00Z">
                              <w:rPr>
                                <w:rFonts w:ascii="Cambria Math" w:hAnsi="Cambria Math"/>
                                <w:iCs/>
                              </w:rPr>
                            </w:ins>
                          </m:ctrlPr>
                        </m:e>
                        <m:sub>
                          <w:ins w:id="4040" w:author="峰 高" w:date="2024-05-14T14:30:00Z">
                            <m:r>
                              <m:rPr/>
                              <w:rPr>
                                <w:rFonts w:ascii="Cambria Math" w:hAnsi="Cambria Math"/>
                              </w:rPr>
                              <m:t>2</m:t>
                            </m:r>
                          </w:ins>
                          <m:ctrlPr>
                            <w:ins w:id="4041" w:author="峰 高" w:date="2024-05-14T14:30:00Z">
                              <w:rPr>
                                <w:rFonts w:ascii="Cambria Math" w:hAnsi="Cambria Math"/>
                                <w:iCs/>
                              </w:rPr>
                            </w:ins>
                          </m:ctrlPr>
                        </m:sub>
                      </m:sSub>
                      <m:ctrlPr>
                        <w:ins w:id="4042" w:author="峰 高" w:date="2024-05-14T14:30:00Z">
                          <w:rPr>
                            <w:rFonts w:ascii="Cambria Math" w:hAnsi="Cambria Math"/>
                            <w:iCs/>
                          </w:rPr>
                        </w:ins>
                      </m:ctrlPr>
                    </m:sup>
                  </m:sSubSup>
                  <m:ctrlPr>
                    <w:ins w:id="4043" w:author="峰 高" w:date="2024-05-14T14:30:00Z">
                      <w:rPr>
                        <w:rFonts w:ascii="Cambria Math" w:hAnsi="Cambria Math"/>
                        <w:iCs/>
                      </w:rPr>
                    </w:ins>
                  </m:ctrlPr>
                </m:num>
                <m:den>
                  <m:sSubSup>
                    <m:sSubSupPr>
                      <m:ctrlPr>
                        <w:ins w:id="4044" w:author="峰 高" w:date="2024-05-14T14:30:00Z">
                          <w:rPr>
                            <w:rFonts w:ascii="Cambria Math" w:hAnsi="Cambria Math"/>
                            <w:iCs/>
                          </w:rPr>
                        </w:ins>
                      </m:ctrlPr>
                    </m:sSubSupPr>
                    <m:e>
                      <w:ins w:id="4045" w:author="峰 高" w:date="2024-05-14T14:30:00Z">
                        <m:r>
                          <m:rPr/>
                          <w:rPr>
                            <w:rFonts w:ascii="Cambria Math" w:hAnsi="Cambria Math"/>
                          </w:rPr>
                          <m:t>I</m:t>
                        </m:r>
                      </w:ins>
                      <m:ctrlPr>
                        <w:ins w:id="4046" w:author="峰 高" w:date="2024-05-14T14:30:00Z">
                          <w:rPr>
                            <w:rFonts w:ascii="Cambria Math" w:hAnsi="Cambria Math"/>
                            <w:iCs/>
                          </w:rPr>
                        </w:ins>
                      </m:ctrlPr>
                    </m:e>
                    <m:sub>
                      <w:ins w:id="4047" w:author="峰 高" w:date="2024-05-14T14:30:00Z">
                        <m:r>
                          <m:rPr/>
                          <w:rPr>
                            <w:rFonts w:ascii="Cambria Math" w:hAnsi="Cambria Math"/>
                          </w:rPr>
                          <m:t>DC</m:t>
                        </m:r>
                      </w:ins>
                      <m:ctrlPr>
                        <w:ins w:id="4048" w:author="峰 高" w:date="2024-05-14T14:30:00Z">
                          <w:rPr>
                            <w:rFonts w:ascii="Cambria Math" w:hAnsi="Cambria Math"/>
                            <w:iCs/>
                          </w:rPr>
                        </w:ins>
                      </m:ctrlPr>
                    </m:sub>
                    <m:sup>
                      <m:sSub>
                        <m:sSubPr>
                          <m:ctrlPr>
                            <w:ins w:id="4049" w:author="峰 高" w:date="2024-05-14T14:30:00Z">
                              <w:rPr>
                                <w:rFonts w:ascii="Cambria Math" w:hAnsi="Cambria Math"/>
                                <w:iCs/>
                              </w:rPr>
                            </w:ins>
                          </m:ctrlPr>
                        </m:sSubPr>
                        <m:e>
                          <w:ins w:id="4050" w:author="峰 高" w:date="2024-05-14T14:30:00Z">
                            <m:r>
                              <m:rPr/>
                              <w:rPr>
                                <w:rFonts w:ascii="Cambria Math" w:hAnsi="Cambria Math"/>
                              </w:rPr>
                              <m:t>λ</m:t>
                            </m:r>
                          </w:ins>
                          <m:ctrlPr>
                            <w:ins w:id="4051" w:author="峰 高" w:date="2024-05-14T14:30:00Z">
                              <w:rPr>
                                <w:rFonts w:ascii="Cambria Math" w:hAnsi="Cambria Math"/>
                                <w:iCs/>
                              </w:rPr>
                            </w:ins>
                          </m:ctrlPr>
                        </m:e>
                        <m:sub>
                          <w:ins w:id="4052" w:author="峰 高" w:date="2024-05-14T14:30:00Z">
                            <m:r>
                              <m:rPr/>
                              <w:rPr>
                                <w:rFonts w:ascii="Cambria Math" w:hAnsi="Cambria Math"/>
                              </w:rPr>
                              <m:t>2</m:t>
                            </m:r>
                          </w:ins>
                          <m:ctrlPr>
                            <w:ins w:id="4053" w:author="峰 高" w:date="2024-05-14T14:30:00Z">
                              <w:rPr>
                                <w:rFonts w:ascii="Cambria Math" w:hAnsi="Cambria Math"/>
                                <w:iCs/>
                              </w:rPr>
                            </w:ins>
                          </m:ctrlPr>
                        </m:sub>
                      </m:sSub>
                      <m:ctrlPr>
                        <w:ins w:id="4054" w:author="峰 高" w:date="2024-05-14T14:30:00Z">
                          <w:rPr>
                            <w:rFonts w:ascii="Cambria Math" w:hAnsi="Cambria Math"/>
                            <w:iCs/>
                          </w:rPr>
                        </w:ins>
                      </m:ctrlPr>
                    </m:sup>
                  </m:sSubSup>
                  <m:ctrlPr>
                    <w:ins w:id="4055" w:author="峰 高" w:date="2024-05-14T14:30:00Z">
                      <w:rPr>
                        <w:rFonts w:ascii="Cambria Math" w:hAnsi="Cambria Math"/>
                        <w:iCs/>
                      </w:rPr>
                    </w:ins>
                  </m:ctrlPr>
                </m:den>
              </m:f>
              <m:r>
                <m:rPr/>
                <w:rPr>
                  <w:rFonts w:ascii="Cambria Math" w:hAnsi="Cambria Math"/>
                </w:rPr>
                <m:t>#</m:t>
              </m:r>
              <m:d>
                <m:dPr>
                  <m:begChr m:val="（"/>
                  <m:endChr m:val="）"/>
                  <m:ctrlPr>
                    <w:ins w:id="4056" w:author="峰 高" w:date="2024-05-14T14:30:00Z">
                      <w:rPr>
                        <w:rFonts w:ascii="Cambria Math" w:hAnsi="Cambria Math"/>
                        <w:i/>
                        <w:iCs/>
                      </w:rPr>
                    </w:ins>
                  </m:ctrlPr>
                </m:dPr>
                <m:e>
                  <w:ins w:id="4057" w:author="峰 高" w:date="2024-05-14T14:30:00Z">
                    <m:r>
                      <m:rPr/>
                      <w:rPr>
                        <w:rFonts w:ascii="Cambria Math" w:hAnsi="Cambria Math"/>
                      </w:rPr>
                      <m:t>4.16</m:t>
                    </m:r>
                  </w:ins>
                  <m:ctrlPr>
                    <w:ins w:id="4058" w:author="峰 高" w:date="2024-05-14T14:30:00Z">
                      <w:rPr>
                        <w:rFonts w:ascii="Cambria Math" w:hAnsi="Cambria Math"/>
                        <w:i/>
                        <w:iCs/>
                      </w:rPr>
                    </w:ins>
                  </m:ctrlPr>
                </m:e>
              </m:d>
              <m:ctrlPr>
                <w:ins w:id="4059" w:author="峰 高" w:date="2024-05-14T14:30:00Z">
                  <w:rPr>
                    <w:rFonts w:ascii="Cambria Math" w:hAnsi="Cambria Math"/>
                    <w:i/>
                    <w:iCs/>
                  </w:rPr>
                </w:ins>
              </m:ctrlPr>
            </m:e>
          </m:eqArr>
        </m:oMath>
      </m:oMathPara>
    </w:p>
    <w:p>
      <w:pPr>
        <w:rPr>
          <w:ins w:id="4060" w:author="峰 高" w:date="2024-05-14T14:31:00Z"/>
          <w:iCs/>
        </w:rPr>
      </w:pPr>
      <w:ins w:id="4061" w:author="峰 高" w:date="2024-05-14T14:31:00Z">
        <w:r>
          <w:rPr>
            <w:iCs/>
          </w:rPr>
          <w:tab/>
        </w:r>
      </w:ins>
      <w:ins w:id="4062" w:author="峰 高" w:date="2024-05-14T14:31:00Z">
        <w:r>
          <w:rPr>
            <w:rFonts w:hint="eastAsia"/>
            <w:iCs/>
          </w:rPr>
          <w:t>因此</w:t>
        </w:r>
      </w:ins>
      <m:oMath>
        <m:sSub>
          <m:sSubPr>
            <m:ctrlPr>
              <w:ins w:id="4063" w:author="峰 高" w:date="2024-05-14T14:34:00Z">
                <w:rPr>
                  <w:rFonts w:ascii="Cambria Math" w:hAnsi="Cambria Math"/>
                  <w:iCs/>
                </w:rPr>
              </w:ins>
            </m:ctrlPr>
          </m:sSubPr>
          <m:e>
            <w:ins w:id="4064" w:author="峰 高" w:date="2024-05-14T14:34:00Z">
              <m:r>
                <m:rPr/>
                <w:rPr>
                  <w:rFonts w:ascii="Cambria Math" w:hAnsi="Cambria Math"/>
                </w:rPr>
                <m:t>D</m:t>
              </m:r>
            </w:ins>
            <m:ctrlPr>
              <w:ins w:id="4065" w:author="峰 高" w:date="2024-05-14T14:34:00Z">
                <w:rPr>
                  <w:rFonts w:ascii="Cambria Math" w:hAnsi="Cambria Math"/>
                  <w:iCs/>
                </w:rPr>
              </w:ins>
            </m:ctrlPr>
          </m:e>
          <m:sub>
            <m:sSub>
              <m:sSubPr>
                <m:ctrlPr>
                  <w:ins w:id="4066" w:author="峰 高" w:date="2024-05-14T14:34:00Z">
                    <w:rPr>
                      <w:rFonts w:ascii="Cambria Math" w:hAnsi="Cambria Math"/>
                      <w:iCs/>
                    </w:rPr>
                  </w:ins>
                </m:ctrlPr>
              </m:sSubPr>
              <m:e>
                <w:ins w:id="4067" w:author="峰 高" w:date="2024-05-14T14:34:00Z">
                  <m:r>
                    <m:rPr/>
                    <w:rPr>
                      <w:rFonts w:ascii="Cambria Math" w:hAnsi="Cambria Math"/>
                    </w:rPr>
                    <m:t>λ</m:t>
                  </m:r>
                </w:ins>
                <m:ctrlPr>
                  <w:ins w:id="4068" w:author="峰 高" w:date="2024-05-14T14:34:00Z">
                    <w:rPr>
                      <w:rFonts w:ascii="Cambria Math" w:hAnsi="Cambria Math"/>
                      <w:iCs/>
                    </w:rPr>
                  </w:ins>
                </m:ctrlPr>
              </m:e>
              <m:sub>
                <w:ins w:id="4069" w:author="峰 高" w:date="2024-05-14T14:34:00Z">
                  <m:r>
                    <m:rPr/>
                    <w:rPr>
                      <w:rFonts w:ascii="Cambria Math" w:hAnsi="Cambria Math"/>
                    </w:rPr>
                    <m:t>1</m:t>
                  </m:r>
                </w:ins>
                <m:ctrlPr>
                  <w:ins w:id="4070" w:author="峰 高" w:date="2024-05-14T14:34:00Z">
                    <w:rPr>
                      <w:rFonts w:ascii="Cambria Math" w:hAnsi="Cambria Math"/>
                      <w:iCs/>
                    </w:rPr>
                  </w:ins>
                </m:ctrlPr>
              </m:sub>
            </m:sSub>
            <m:ctrlPr>
              <w:ins w:id="4071" w:author="峰 高" w:date="2024-05-14T14:34:00Z">
                <w:rPr>
                  <w:rFonts w:ascii="Cambria Math" w:hAnsi="Cambria Math"/>
                  <w:iCs/>
                </w:rPr>
              </w:ins>
            </m:ctrlPr>
          </m:sub>
        </m:sSub>
      </m:oMath>
      <w:ins w:id="4072" w:author="峰 高" w:date="2024-05-14T14:34:00Z">
        <w:r>
          <w:rPr>
            <w:rFonts w:hint="eastAsia"/>
            <w:iCs/>
          </w:rPr>
          <w:t>和</w:t>
        </w:r>
      </w:ins>
      <m:oMath>
        <m:sSub>
          <m:sSubPr>
            <m:ctrlPr>
              <w:ins w:id="4073" w:author="峰 高" w:date="2024-05-14T14:34:00Z">
                <w:rPr>
                  <w:rFonts w:ascii="Cambria Math" w:hAnsi="Cambria Math"/>
                  <w:iCs/>
                </w:rPr>
              </w:ins>
            </m:ctrlPr>
          </m:sSubPr>
          <m:e>
            <w:ins w:id="4074" w:author="峰 高" w:date="2024-05-14T14:34:00Z">
              <m:r>
                <m:rPr/>
                <w:rPr>
                  <w:rFonts w:ascii="Cambria Math" w:hAnsi="Cambria Math"/>
                </w:rPr>
                <m:t>D</m:t>
              </m:r>
            </w:ins>
            <m:ctrlPr>
              <w:ins w:id="4075" w:author="峰 高" w:date="2024-05-14T14:34:00Z">
                <w:rPr>
                  <w:rFonts w:ascii="Cambria Math" w:hAnsi="Cambria Math"/>
                  <w:iCs/>
                </w:rPr>
              </w:ins>
            </m:ctrlPr>
          </m:e>
          <m:sub>
            <m:sSub>
              <m:sSubPr>
                <m:ctrlPr>
                  <w:ins w:id="4076" w:author="峰 高" w:date="2024-05-14T14:34:00Z">
                    <w:rPr>
                      <w:rFonts w:ascii="Cambria Math" w:hAnsi="Cambria Math"/>
                      <w:iCs/>
                    </w:rPr>
                  </w:ins>
                </m:ctrlPr>
              </m:sSubPr>
              <m:e>
                <w:ins w:id="4077" w:author="峰 高" w:date="2024-05-14T14:34:00Z">
                  <m:r>
                    <m:rPr/>
                    <w:rPr>
                      <w:rFonts w:ascii="Cambria Math" w:hAnsi="Cambria Math"/>
                    </w:rPr>
                    <m:t>λ</m:t>
                  </m:r>
                </w:ins>
                <m:ctrlPr>
                  <w:ins w:id="4078" w:author="峰 高" w:date="2024-05-14T14:34:00Z">
                    <w:rPr>
                      <w:rFonts w:ascii="Cambria Math" w:hAnsi="Cambria Math"/>
                      <w:iCs/>
                    </w:rPr>
                  </w:ins>
                </m:ctrlPr>
              </m:e>
              <m:sub>
                <w:ins w:id="4079" w:author="峰 高" w:date="2024-05-14T14:34:00Z">
                  <m:r>
                    <m:rPr/>
                    <w:rPr>
                      <w:rFonts w:ascii="Cambria Math" w:hAnsi="Cambria Math"/>
                    </w:rPr>
                    <m:t>2</m:t>
                  </m:r>
                </w:ins>
                <m:ctrlPr>
                  <w:ins w:id="4080" w:author="峰 高" w:date="2024-05-14T14:34:00Z">
                    <w:rPr>
                      <w:rFonts w:ascii="Cambria Math" w:hAnsi="Cambria Math"/>
                      <w:iCs/>
                    </w:rPr>
                  </w:ins>
                </m:ctrlPr>
              </m:sub>
            </m:sSub>
            <m:ctrlPr>
              <w:ins w:id="4081" w:author="峰 高" w:date="2024-05-14T14:34:00Z">
                <w:rPr>
                  <w:rFonts w:ascii="Cambria Math" w:hAnsi="Cambria Math"/>
                  <w:iCs/>
                </w:rPr>
              </w:ins>
            </m:ctrlPr>
          </m:sub>
        </m:sSub>
      </m:oMath>
      <w:ins w:id="4082" w:author="峰 高" w:date="2024-05-14T14:31:00Z">
        <w:r>
          <w:rPr>
            <w:rFonts w:hint="eastAsia"/>
            <w:iCs/>
          </w:rPr>
          <w:t>比值之后得到公式：</w:t>
        </w:r>
      </w:ins>
    </w:p>
    <w:p>
      <w:pPr>
        <w:tabs>
          <w:tab w:val="left" w:pos="132"/>
          <w:tab w:val="clear" w:pos="377"/>
        </w:tabs>
        <w:rPr>
          <w:ins w:id="4083" w:author="峰 高" w:date="2024-05-14T14:33:00Z"/>
          <w:rFonts w:ascii="Times New Roman" w:hAnsi="Times New Roman"/>
          <w:i w:val="0"/>
          <w:iCs/>
          <w:rPrChange w:id="4084" w:author="峰 高" w:date="2024-05-14T14:33:00Z">
            <w:rPr>
              <w:ins w:id="4085" w:author="峰 高" w:date="2024-05-14T14:33:00Z"/>
              <w:rFonts w:ascii="Cambria Math" w:hAnsi="Cambria Math"/>
              <w:i/>
              <w:iCs/>
            </w:rPr>
          </w:rPrChange>
        </w:rPr>
      </w:pPr>
      <w:ins w:id="4086" w:author="峰 高" w:date="2024-05-14T14:31:00Z">
        <w:r>
          <w:rPr>
            <w:iCs/>
          </w:rPr>
          <w:tab/>
        </w:r>
      </w:ins>
      <m:oMath>
        <m:eqArr>
          <m:eqArrPr>
            <m:maxDist m:val="1"/>
            <m:ctrlPr>
              <w:ins w:id="4087" w:author="峰 高" w:date="2024-05-14T14:33:00Z">
                <w:rPr>
                  <w:rFonts w:ascii="Cambria Math" w:hAnsi="Cambria Math"/>
                  <w:i/>
                  <w:iCs/>
                </w:rPr>
              </w:ins>
            </m:ctrlPr>
          </m:eqArrPr>
          <m:e>
            <m:f>
              <m:fPr>
                <m:ctrlPr>
                  <w:ins w:id="4088" w:author="峰 高" w:date="2024-05-14T14:32:00Z">
                    <w:rPr>
                      <w:rFonts w:ascii="Cambria Math" w:hAnsi="Cambria Math"/>
                      <w:iCs/>
                    </w:rPr>
                  </w:ins>
                </m:ctrlPr>
              </m:fPr>
              <m:num>
                <m:sSub>
                  <m:sSubPr>
                    <m:ctrlPr>
                      <w:ins w:id="4089" w:author="峰 高" w:date="2024-05-14T14:32:00Z">
                        <w:rPr>
                          <w:rFonts w:ascii="Cambria Math" w:hAnsi="Cambria Math"/>
                          <w:iCs/>
                        </w:rPr>
                      </w:ins>
                    </m:ctrlPr>
                  </m:sSubPr>
                  <m:e>
                    <w:ins w:id="4090" w:author="峰 高" w:date="2024-05-14T14:32:00Z">
                      <m:r>
                        <m:rPr/>
                        <w:rPr>
                          <w:rFonts w:ascii="Cambria Math" w:hAnsi="Cambria Math"/>
                        </w:rPr>
                        <m:t>D</m:t>
                      </m:r>
                    </w:ins>
                    <m:ctrlPr>
                      <w:ins w:id="4091" w:author="峰 高" w:date="2024-05-14T14:32:00Z">
                        <w:rPr>
                          <w:rFonts w:ascii="Cambria Math" w:hAnsi="Cambria Math"/>
                          <w:iCs/>
                        </w:rPr>
                      </w:ins>
                    </m:ctrlPr>
                  </m:e>
                  <m:sub>
                    <m:sSub>
                      <m:sSubPr>
                        <m:ctrlPr>
                          <w:ins w:id="4092" w:author="峰 高" w:date="2024-05-14T14:32:00Z">
                            <w:rPr>
                              <w:rFonts w:ascii="Cambria Math" w:hAnsi="Cambria Math"/>
                              <w:iCs/>
                            </w:rPr>
                          </w:ins>
                        </m:ctrlPr>
                      </m:sSubPr>
                      <m:e>
                        <w:ins w:id="4093" w:author="峰 高" w:date="2024-05-14T14:32:00Z">
                          <m:r>
                            <m:rPr/>
                            <w:rPr>
                              <w:rFonts w:ascii="Cambria Math" w:hAnsi="Cambria Math"/>
                            </w:rPr>
                            <m:t>λ</m:t>
                          </m:r>
                        </w:ins>
                        <m:ctrlPr>
                          <w:ins w:id="4094" w:author="峰 高" w:date="2024-05-14T14:32:00Z">
                            <w:rPr>
                              <w:rFonts w:ascii="Cambria Math" w:hAnsi="Cambria Math"/>
                              <w:iCs/>
                            </w:rPr>
                          </w:ins>
                        </m:ctrlPr>
                      </m:e>
                      <m:sub>
                        <w:ins w:id="4095" w:author="峰 高" w:date="2024-05-14T14:32:00Z">
                          <m:r>
                            <m:rPr/>
                            <w:rPr>
                              <w:rFonts w:ascii="Cambria Math" w:hAnsi="Cambria Math"/>
                            </w:rPr>
                            <m:t>1</m:t>
                          </m:r>
                        </w:ins>
                        <m:ctrlPr>
                          <w:ins w:id="4096" w:author="峰 高" w:date="2024-05-14T14:32:00Z">
                            <w:rPr>
                              <w:rFonts w:ascii="Cambria Math" w:hAnsi="Cambria Math"/>
                              <w:iCs/>
                            </w:rPr>
                          </w:ins>
                        </m:ctrlPr>
                      </m:sub>
                    </m:sSub>
                    <m:ctrlPr>
                      <w:ins w:id="4097" w:author="峰 高" w:date="2024-05-14T14:32:00Z">
                        <w:rPr>
                          <w:rFonts w:ascii="Cambria Math" w:hAnsi="Cambria Math"/>
                          <w:iCs/>
                        </w:rPr>
                      </w:ins>
                    </m:ctrlPr>
                  </m:sub>
                </m:sSub>
                <m:ctrlPr>
                  <w:ins w:id="4098" w:author="峰 高" w:date="2024-05-14T14:32:00Z">
                    <w:rPr>
                      <w:rFonts w:ascii="Cambria Math" w:hAnsi="Cambria Math"/>
                      <w:iCs/>
                    </w:rPr>
                  </w:ins>
                </m:ctrlPr>
              </m:num>
              <m:den>
                <m:sSub>
                  <m:sSubPr>
                    <m:ctrlPr>
                      <w:ins w:id="4099" w:author="峰 高" w:date="2024-05-14T14:32:00Z">
                        <w:rPr>
                          <w:rFonts w:ascii="Cambria Math" w:hAnsi="Cambria Math"/>
                          <w:iCs/>
                        </w:rPr>
                      </w:ins>
                    </m:ctrlPr>
                  </m:sSubPr>
                  <m:e>
                    <w:ins w:id="4100" w:author="峰 高" w:date="2024-05-14T14:32:00Z">
                      <m:r>
                        <m:rPr/>
                        <w:rPr>
                          <w:rFonts w:ascii="Cambria Math" w:hAnsi="Cambria Math"/>
                        </w:rPr>
                        <m:t>D</m:t>
                      </m:r>
                    </w:ins>
                    <m:ctrlPr>
                      <w:ins w:id="4101" w:author="峰 高" w:date="2024-05-14T14:32:00Z">
                        <w:rPr>
                          <w:rFonts w:ascii="Cambria Math" w:hAnsi="Cambria Math"/>
                          <w:iCs/>
                        </w:rPr>
                      </w:ins>
                    </m:ctrlPr>
                  </m:e>
                  <m:sub>
                    <m:sSub>
                      <m:sSubPr>
                        <m:ctrlPr>
                          <w:ins w:id="4102" w:author="峰 高" w:date="2024-05-14T14:32:00Z">
                            <w:rPr>
                              <w:rFonts w:ascii="Cambria Math" w:hAnsi="Cambria Math"/>
                              <w:iCs/>
                            </w:rPr>
                          </w:ins>
                        </m:ctrlPr>
                      </m:sSubPr>
                      <m:e>
                        <w:ins w:id="4103" w:author="峰 高" w:date="2024-05-14T14:32:00Z">
                          <m:r>
                            <m:rPr/>
                            <w:rPr>
                              <w:rFonts w:ascii="Cambria Math" w:hAnsi="Cambria Math"/>
                            </w:rPr>
                            <m:t>λ</m:t>
                          </m:r>
                        </w:ins>
                        <m:ctrlPr>
                          <w:ins w:id="4104" w:author="峰 高" w:date="2024-05-14T14:32:00Z">
                            <w:rPr>
                              <w:rFonts w:ascii="Cambria Math" w:hAnsi="Cambria Math"/>
                              <w:iCs/>
                            </w:rPr>
                          </w:ins>
                        </m:ctrlPr>
                      </m:e>
                      <m:sub>
                        <w:ins w:id="4105" w:author="峰 高" w:date="2024-05-14T14:32:00Z">
                          <m:r>
                            <m:rPr/>
                            <w:rPr>
                              <w:rFonts w:ascii="Cambria Math" w:hAnsi="Cambria Math"/>
                            </w:rPr>
                            <m:t>2</m:t>
                          </m:r>
                        </w:ins>
                        <m:ctrlPr>
                          <w:ins w:id="4106" w:author="峰 高" w:date="2024-05-14T14:32:00Z">
                            <w:rPr>
                              <w:rFonts w:ascii="Cambria Math" w:hAnsi="Cambria Math"/>
                              <w:iCs/>
                            </w:rPr>
                          </w:ins>
                        </m:ctrlPr>
                      </m:sub>
                    </m:sSub>
                    <m:ctrlPr>
                      <w:ins w:id="4107" w:author="峰 高" w:date="2024-05-14T14:32:00Z">
                        <w:rPr>
                          <w:rFonts w:ascii="Cambria Math" w:hAnsi="Cambria Math"/>
                          <w:iCs/>
                        </w:rPr>
                      </w:ins>
                    </m:ctrlPr>
                  </m:sub>
                </m:sSub>
                <m:ctrlPr>
                  <w:ins w:id="4108" w:author="峰 高" w:date="2024-05-14T14:32:00Z">
                    <w:rPr>
                      <w:rFonts w:ascii="Cambria Math" w:hAnsi="Cambria Math"/>
                      <w:iCs/>
                    </w:rPr>
                  </w:ins>
                </m:ctrlPr>
              </m:den>
            </m:f>
            <w:ins w:id="4109" w:author="峰 高" w:date="2024-05-14T14:32:00Z">
              <m:r>
                <m:rPr/>
                <w:rPr>
                  <w:rFonts w:ascii="Cambria Math" w:hAnsi="Cambria Math"/>
                </w:rPr>
                <m:t>=</m:t>
              </m:r>
            </w:ins>
            <m:f>
              <m:fPr>
                <m:ctrlPr>
                  <w:ins w:id="4110" w:author="峰 高" w:date="2024-05-14T14:32:00Z">
                    <w:rPr>
                      <w:rFonts w:ascii="Cambria Math" w:hAnsi="Cambria Math"/>
                      <w:iCs/>
                    </w:rPr>
                  </w:ins>
                </m:ctrlPr>
              </m:fPr>
              <m:num>
                <m:f>
                  <m:fPr>
                    <m:ctrlPr>
                      <w:ins w:id="4111" w:author="峰 高" w:date="2024-05-14T14:32:00Z">
                        <w:rPr>
                          <w:rFonts w:ascii="Cambria Math" w:hAnsi="Cambria Math"/>
                          <w:iCs/>
                        </w:rPr>
                      </w:ins>
                    </m:ctrlPr>
                  </m:fPr>
                  <m:num>
                    <m:sSubSup>
                      <m:sSubSupPr>
                        <m:ctrlPr>
                          <w:ins w:id="4112" w:author="峰 高" w:date="2024-05-14T14:32:00Z">
                            <w:rPr>
                              <w:rFonts w:ascii="Cambria Math" w:hAnsi="Cambria Math"/>
                              <w:iCs/>
                            </w:rPr>
                          </w:ins>
                        </m:ctrlPr>
                      </m:sSubSupPr>
                      <m:e>
                        <w:ins w:id="4113" w:author="峰 高" w:date="2024-05-14T14:32:00Z">
                          <m:r>
                            <m:rPr/>
                            <w:rPr>
                              <w:rFonts w:ascii="Cambria Math" w:hAnsi="Cambria Math"/>
                            </w:rPr>
                            <m:t>I</m:t>
                          </m:r>
                        </w:ins>
                        <m:ctrlPr>
                          <w:ins w:id="4114" w:author="峰 高" w:date="2024-05-14T14:32:00Z">
                            <w:rPr>
                              <w:rFonts w:ascii="Cambria Math" w:hAnsi="Cambria Math"/>
                              <w:iCs/>
                            </w:rPr>
                          </w:ins>
                        </m:ctrlPr>
                      </m:e>
                      <m:sub>
                        <w:ins w:id="4115" w:author="峰 高" w:date="2024-05-14T14:32:00Z">
                          <m:r>
                            <m:rPr/>
                            <w:rPr>
                              <w:rFonts w:ascii="Cambria Math" w:hAnsi="Cambria Math"/>
                            </w:rPr>
                            <m:t>AC</m:t>
                          </m:r>
                        </w:ins>
                        <m:ctrlPr>
                          <w:ins w:id="4116" w:author="峰 高" w:date="2024-05-14T14:32:00Z">
                            <w:rPr>
                              <w:rFonts w:ascii="Cambria Math" w:hAnsi="Cambria Math"/>
                              <w:iCs/>
                            </w:rPr>
                          </w:ins>
                        </m:ctrlPr>
                      </m:sub>
                      <m:sup>
                        <m:sSub>
                          <m:sSubPr>
                            <m:ctrlPr>
                              <w:ins w:id="4117" w:author="峰 高" w:date="2024-05-14T14:32:00Z">
                                <w:rPr>
                                  <w:rFonts w:ascii="Cambria Math" w:hAnsi="Cambria Math"/>
                                  <w:iCs/>
                                </w:rPr>
                              </w:ins>
                            </m:ctrlPr>
                          </m:sSubPr>
                          <m:e>
                            <w:ins w:id="4118" w:author="峰 高" w:date="2024-05-14T14:32:00Z">
                              <m:r>
                                <m:rPr/>
                                <w:rPr>
                                  <w:rFonts w:ascii="Cambria Math" w:hAnsi="Cambria Math"/>
                                </w:rPr>
                                <m:t>λ</m:t>
                              </m:r>
                            </w:ins>
                            <m:ctrlPr>
                              <w:ins w:id="4119" w:author="峰 高" w:date="2024-05-14T14:32:00Z">
                                <w:rPr>
                                  <w:rFonts w:ascii="Cambria Math" w:hAnsi="Cambria Math"/>
                                  <w:iCs/>
                                </w:rPr>
                              </w:ins>
                            </m:ctrlPr>
                          </m:e>
                          <m:sub>
                            <w:ins w:id="4120" w:author="峰 高" w:date="2024-05-14T14:32:00Z">
                              <m:r>
                                <m:rPr/>
                                <w:rPr>
                                  <w:rFonts w:ascii="Cambria Math" w:hAnsi="Cambria Math"/>
                                </w:rPr>
                                <m:t>1</m:t>
                              </m:r>
                            </w:ins>
                            <m:ctrlPr>
                              <w:ins w:id="4121" w:author="峰 高" w:date="2024-05-14T14:32:00Z">
                                <w:rPr>
                                  <w:rFonts w:ascii="Cambria Math" w:hAnsi="Cambria Math"/>
                                  <w:iCs/>
                                </w:rPr>
                              </w:ins>
                            </m:ctrlPr>
                          </m:sub>
                        </m:sSub>
                        <m:ctrlPr>
                          <w:ins w:id="4122" w:author="峰 高" w:date="2024-05-14T14:32:00Z">
                            <w:rPr>
                              <w:rFonts w:ascii="Cambria Math" w:hAnsi="Cambria Math"/>
                              <w:iCs/>
                            </w:rPr>
                          </w:ins>
                        </m:ctrlPr>
                      </m:sup>
                    </m:sSubSup>
                    <m:ctrlPr>
                      <w:ins w:id="4123" w:author="峰 高" w:date="2024-05-14T14:32:00Z">
                        <w:rPr>
                          <w:rFonts w:ascii="Cambria Math" w:hAnsi="Cambria Math"/>
                          <w:iCs/>
                        </w:rPr>
                      </w:ins>
                    </m:ctrlPr>
                  </m:num>
                  <m:den>
                    <m:sSubSup>
                      <m:sSubSupPr>
                        <m:ctrlPr>
                          <w:ins w:id="4124" w:author="峰 高" w:date="2024-05-14T14:32:00Z">
                            <w:rPr>
                              <w:rFonts w:ascii="Cambria Math" w:hAnsi="Cambria Math"/>
                              <w:iCs/>
                            </w:rPr>
                          </w:ins>
                        </m:ctrlPr>
                      </m:sSubSupPr>
                      <m:e>
                        <w:ins w:id="4125" w:author="峰 高" w:date="2024-05-14T14:32:00Z">
                          <m:r>
                            <m:rPr/>
                            <w:rPr>
                              <w:rFonts w:ascii="Cambria Math" w:hAnsi="Cambria Math"/>
                            </w:rPr>
                            <m:t>I</m:t>
                          </m:r>
                        </w:ins>
                        <m:ctrlPr>
                          <w:ins w:id="4126" w:author="峰 高" w:date="2024-05-14T14:32:00Z">
                            <w:rPr>
                              <w:rFonts w:ascii="Cambria Math" w:hAnsi="Cambria Math"/>
                              <w:iCs/>
                            </w:rPr>
                          </w:ins>
                        </m:ctrlPr>
                      </m:e>
                      <m:sub>
                        <w:ins w:id="4127" w:author="峰 高" w:date="2024-05-14T14:32:00Z">
                          <m:r>
                            <m:rPr/>
                            <w:rPr>
                              <w:rFonts w:ascii="Cambria Math" w:hAnsi="Cambria Math"/>
                            </w:rPr>
                            <m:t>DC</m:t>
                          </m:r>
                        </w:ins>
                        <m:ctrlPr>
                          <w:ins w:id="4128" w:author="峰 高" w:date="2024-05-14T14:32:00Z">
                            <w:rPr>
                              <w:rFonts w:ascii="Cambria Math" w:hAnsi="Cambria Math"/>
                              <w:iCs/>
                            </w:rPr>
                          </w:ins>
                        </m:ctrlPr>
                      </m:sub>
                      <m:sup>
                        <m:sSub>
                          <m:sSubPr>
                            <m:ctrlPr>
                              <w:ins w:id="4129" w:author="峰 高" w:date="2024-05-14T14:32:00Z">
                                <w:rPr>
                                  <w:rFonts w:ascii="Cambria Math" w:hAnsi="Cambria Math"/>
                                  <w:iCs/>
                                </w:rPr>
                              </w:ins>
                            </m:ctrlPr>
                          </m:sSubPr>
                          <m:e>
                            <w:ins w:id="4130" w:author="峰 高" w:date="2024-05-14T14:32:00Z">
                              <m:r>
                                <m:rPr/>
                                <w:rPr>
                                  <w:rFonts w:ascii="Cambria Math" w:hAnsi="Cambria Math"/>
                                </w:rPr>
                                <m:t>λ</m:t>
                              </m:r>
                            </w:ins>
                            <m:ctrlPr>
                              <w:ins w:id="4131" w:author="峰 高" w:date="2024-05-14T14:32:00Z">
                                <w:rPr>
                                  <w:rFonts w:ascii="Cambria Math" w:hAnsi="Cambria Math"/>
                                  <w:iCs/>
                                </w:rPr>
                              </w:ins>
                            </m:ctrlPr>
                          </m:e>
                          <m:sub>
                            <w:ins w:id="4132" w:author="峰 高" w:date="2024-05-14T14:32:00Z">
                              <m:r>
                                <m:rPr/>
                                <w:rPr>
                                  <w:rFonts w:ascii="Cambria Math" w:hAnsi="Cambria Math"/>
                                </w:rPr>
                                <m:t>1</m:t>
                              </m:r>
                            </w:ins>
                            <m:ctrlPr>
                              <w:ins w:id="4133" w:author="峰 高" w:date="2024-05-14T14:32:00Z">
                                <w:rPr>
                                  <w:rFonts w:ascii="Cambria Math" w:hAnsi="Cambria Math"/>
                                  <w:iCs/>
                                </w:rPr>
                              </w:ins>
                            </m:ctrlPr>
                          </m:sub>
                        </m:sSub>
                        <m:ctrlPr>
                          <w:ins w:id="4134" w:author="峰 高" w:date="2024-05-14T14:32:00Z">
                            <w:rPr>
                              <w:rFonts w:ascii="Cambria Math" w:hAnsi="Cambria Math"/>
                              <w:iCs/>
                            </w:rPr>
                          </w:ins>
                        </m:ctrlPr>
                      </m:sup>
                    </m:sSubSup>
                    <m:ctrlPr>
                      <w:ins w:id="4135" w:author="峰 高" w:date="2024-05-14T14:32:00Z">
                        <w:rPr>
                          <w:rFonts w:ascii="Cambria Math" w:hAnsi="Cambria Math"/>
                          <w:iCs/>
                        </w:rPr>
                      </w:ins>
                    </m:ctrlPr>
                  </m:den>
                </m:f>
                <m:ctrlPr>
                  <w:ins w:id="4136" w:author="峰 高" w:date="2024-05-14T14:32:00Z">
                    <w:rPr>
                      <w:rFonts w:ascii="Cambria Math" w:hAnsi="Cambria Math"/>
                      <w:iCs/>
                    </w:rPr>
                  </w:ins>
                </m:ctrlPr>
              </m:num>
              <m:den>
                <m:f>
                  <m:fPr>
                    <m:ctrlPr>
                      <w:ins w:id="4137" w:author="峰 高" w:date="2024-05-14T14:32:00Z">
                        <w:rPr>
                          <w:rFonts w:ascii="Cambria Math" w:hAnsi="Cambria Math"/>
                          <w:iCs/>
                        </w:rPr>
                      </w:ins>
                    </m:ctrlPr>
                  </m:fPr>
                  <m:num>
                    <m:sSubSup>
                      <m:sSubSupPr>
                        <m:ctrlPr>
                          <w:ins w:id="4138" w:author="峰 高" w:date="2024-05-14T14:32:00Z">
                            <w:rPr>
                              <w:rFonts w:ascii="Cambria Math" w:hAnsi="Cambria Math"/>
                              <w:iCs/>
                            </w:rPr>
                          </w:ins>
                        </m:ctrlPr>
                      </m:sSubSupPr>
                      <m:e>
                        <w:ins w:id="4139" w:author="峰 高" w:date="2024-05-14T14:32:00Z">
                          <m:r>
                            <m:rPr/>
                            <w:rPr>
                              <w:rFonts w:ascii="Cambria Math" w:hAnsi="Cambria Math"/>
                            </w:rPr>
                            <m:t>I</m:t>
                          </m:r>
                        </w:ins>
                        <m:ctrlPr>
                          <w:ins w:id="4140" w:author="峰 高" w:date="2024-05-14T14:32:00Z">
                            <w:rPr>
                              <w:rFonts w:ascii="Cambria Math" w:hAnsi="Cambria Math"/>
                              <w:iCs/>
                            </w:rPr>
                          </w:ins>
                        </m:ctrlPr>
                      </m:e>
                      <m:sub>
                        <w:ins w:id="4141" w:author="峰 高" w:date="2024-05-14T14:32:00Z">
                          <m:r>
                            <m:rPr/>
                            <w:rPr>
                              <w:rFonts w:ascii="Cambria Math" w:hAnsi="Cambria Math"/>
                            </w:rPr>
                            <m:t>AC</m:t>
                          </m:r>
                        </w:ins>
                        <m:ctrlPr>
                          <w:ins w:id="4142" w:author="峰 高" w:date="2024-05-14T14:32:00Z">
                            <w:rPr>
                              <w:rFonts w:ascii="Cambria Math" w:hAnsi="Cambria Math"/>
                              <w:iCs/>
                            </w:rPr>
                          </w:ins>
                        </m:ctrlPr>
                      </m:sub>
                      <m:sup>
                        <m:sSub>
                          <m:sSubPr>
                            <m:ctrlPr>
                              <w:ins w:id="4143" w:author="峰 高" w:date="2024-05-14T14:32:00Z">
                                <w:rPr>
                                  <w:rFonts w:ascii="Cambria Math" w:hAnsi="Cambria Math"/>
                                  <w:iCs/>
                                </w:rPr>
                              </w:ins>
                            </m:ctrlPr>
                          </m:sSubPr>
                          <m:e>
                            <w:ins w:id="4144" w:author="峰 高" w:date="2024-05-14T14:32:00Z">
                              <m:r>
                                <m:rPr/>
                                <w:rPr>
                                  <w:rFonts w:ascii="Cambria Math" w:hAnsi="Cambria Math"/>
                                </w:rPr>
                                <m:t>λ</m:t>
                              </m:r>
                            </w:ins>
                            <m:ctrlPr>
                              <w:ins w:id="4145" w:author="峰 高" w:date="2024-05-14T14:32:00Z">
                                <w:rPr>
                                  <w:rFonts w:ascii="Cambria Math" w:hAnsi="Cambria Math"/>
                                  <w:iCs/>
                                </w:rPr>
                              </w:ins>
                            </m:ctrlPr>
                          </m:e>
                          <m:sub>
                            <w:ins w:id="4146" w:author="峰 高" w:date="2024-05-14T14:32:00Z">
                              <m:r>
                                <m:rPr/>
                                <w:rPr>
                                  <w:rFonts w:ascii="Cambria Math" w:hAnsi="Cambria Math"/>
                                </w:rPr>
                                <m:t>2</m:t>
                              </m:r>
                            </w:ins>
                            <m:ctrlPr>
                              <w:ins w:id="4147" w:author="峰 高" w:date="2024-05-14T14:32:00Z">
                                <w:rPr>
                                  <w:rFonts w:ascii="Cambria Math" w:hAnsi="Cambria Math"/>
                                  <w:iCs/>
                                </w:rPr>
                              </w:ins>
                            </m:ctrlPr>
                          </m:sub>
                        </m:sSub>
                        <m:ctrlPr>
                          <w:ins w:id="4148" w:author="峰 高" w:date="2024-05-14T14:32:00Z">
                            <w:rPr>
                              <w:rFonts w:ascii="Cambria Math" w:hAnsi="Cambria Math"/>
                              <w:iCs/>
                            </w:rPr>
                          </w:ins>
                        </m:ctrlPr>
                      </m:sup>
                    </m:sSubSup>
                    <m:ctrlPr>
                      <w:ins w:id="4149" w:author="峰 高" w:date="2024-05-14T14:32:00Z">
                        <w:rPr>
                          <w:rFonts w:ascii="Cambria Math" w:hAnsi="Cambria Math"/>
                          <w:iCs/>
                        </w:rPr>
                      </w:ins>
                    </m:ctrlPr>
                  </m:num>
                  <m:den>
                    <m:sSubSup>
                      <m:sSubSupPr>
                        <m:ctrlPr>
                          <w:ins w:id="4150" w:author="峰 高" w:date="2024-05-14T14:32:00Z">
                            <w:rPr>
                              <w:rFonts w:ascii="Cambria Math" w:hAnsi="Cambria Math"/>
                              <w:iCs/>
                            </w:rPr>
                          </w:ins>
                        </m:ctrlPr>
                      </m:sSubSupPr>
                      <m:e>
                        <w:ins w:id="4151" w:author="峰 高" w:date="2024-05-14T14:32:00Z">
                          <m:r>
                            <m:rPr/>
                            <w:rPr>
                              <w:rFonts w:ascii="Cambria Math" w:hAnsi="Cambria Math"/>
                            </w:rPr>
                            <m:t>I</m:t>
                          </m:r>
                        </w:ins>
                        <m:ctrlPr>
                          <w:ins w:id="4152" w:author="峰 高" w:date="2024-05-14T14:32:00Z">
                            <w:rPr>
                              <w:rFonts w:ascii="Cambria Math" w:hAnsi="Cambria Math"/>
                              <w:iCs/>
                            </w:rPr>
                          </w:ins>
                        </m:ctrlPr>
                      </m:e>
                      <m:sub>
                        <w:ins w:id="4153" w:author="峰 高" w:date="2024-05-14T14:32:00Z">
                          <m:r>
                            <m:rPr/>
                            <w:rPr>
                              <w:rFonts w:ascii="Cambria Math" w:hAnsi="Cambria Math"/>
                            </w:rPr>
                            <m:t>DC</m:t>
                          </m:r>
                        </w:ins>
                        <m:ctrlPr>
                          <w:ins w:id="4154" w:author="峰 高" w:date="2024-05-14T14:32:00Z">
                            <w:rPr>
                              <w:rFonts w:ascii="Cambria Math" w:hAnsi="Cambria Math"/>
                              <w:iCs/>
                            </w:rPr>
                          </w:ins>
                        </m:ctrlPr>
                      </m:sub>
                      <m:sup>
                        <m:sSub>
                          <m:sSubPr>
                            <m:ctrlPr>
                              <w:ins w:id="4155" w:author="峰 高" w:date="2024-05-14T14:32:00Z">
                                <w:rPr>
                                  <w:rFonts w:ascii="Cambria Math" w:hAnsi="Cambria Math"/>
                                  <w:iCs/>
                                </w:rPr>
                              </w:ins>
                            </m:ctrlPr>
                          </m:sSubPr>
                          <m:e>
                            <w:ins w:id="4156" w:author="峰 高" w:date="2024-05-14T14:32:00Z">
                              <m:r>
                                <m:rPr/>
                                <w:rPr>
                                  <w:rFonts w:ascii="Cambria Math" w:hAnsi="Cambria Math"/>
                                </w:rPr>
                                <m:t>λ</m:t>
                              </m:r>
                            </w:ins>
                            <m:ctrlPr>
                              <w:ins w:id="4157" w:author="峰 高" w:date="2024-05-14T14:32:00Z">
                                <w:rPr>
                                  <w:rFonts w:ascii="Cambria Math" w:hAnsi="Cambria Math"/>
                                  <w:iCs/>
                                </w:rPr>
                              </w:ins>
                            </m:ctrlPr>
                          </m:e>
                          <m:sub>
                            <w:ins w:id="4158" w:author="峰 高" w:date="2024-05-14T14:32:00Z">
                              <m:r>
                                <m:rPr/>
                                <w:rPr>
                                  <w:rFonts w:ascii="Cambria Math" w:hAnsi="Cambria Math"/>
                                </w:rPr>
                                <m:t>2</m:t>
                              </m:r>
                            </w:ins>
                            <m:ctrlPr>
                              <w:ins w:id="4159" w:author="峰 高" w:date="2024-05-14T14:32:00Z">
                                <w:rPr>
                                  <w:rFonts w:ascii="Cambria Math" w:hAnsi="Cambria Math"/>
                                  <w:iCs/>
                                </w:rPr>
                              </w:ins>
                            </m:ctrlPr>
                          </m:sub>
                        </m:sSub>
                        <m:ctrlPr>
                          <w:ins w:id="4160" w:author="峰 高" w:date="2024-05-14T14:32:00Z">
                            <w:rPr>
                              <w:rFonts w:ascii="Cambria Math" w:hAnsi="Cambria Math"/>
                              <w:iCs/>
                            </w:rPr>
                          </w:ins>
                        </m:ctrlPr>
                      </m:sup>
                    </m:sSubSup>
                    <m:ctrlPr>
                      <w:ins w:id="4161" w:author="峰 高" w:date="2024-05-14T14:32:00Z">
                        <w:rPr>
                          <w:rFonts w:ascii="Cambria Math" w:hAnsi="Cambria Math"/>
                          <w:iCs/>
                        </w:rPr>
                      </w:ins>
                    </m:ctrlPr>
                  </m:den>
                </m:f>
                <m:ctrlPr>
                  <w:ins w:id="4162" w:author="峰 高" w:date="2024-05-14T14:32:00Z">
                    <w:rPr>
                      <w:rFonts w:ascii="Cambria Math" w:hAnsi="Cambria Math"/>
                      <w:iCs/>
                    </w:rPr>
                  </w:ins>
                </m:ctrlPr>
              </m:den>
            </m:f>
            <w:ins w:id="4163" w:author="峰 高" w:date="2024-05-14T14:32:00Z">
              <m:r>
                <m:rPr/>
                <w:rPr>
                  <w:rFonts w:ascii="Cambria Math" w:hAnsi="Cambria Math"/>
                </w:rPr>
                <m:t>=</m:t>
              </m:r>
            </w:ins>
            <m:f>
              <m:fPr>
                <m:ctrlPr>
                  <w:ins w:id="4164" w:author="峰 高" w:date="2024-05-14T14:33:00Z">
                    <w:rPr>
                      <w:rFonts w:ascii="Cambria Math" w:hAnsi="Cambria Math"/>
                      <w:iCs/>
                    </w:rPr>
                  </w:ins>
                </m:ctrlPr>
              </m:fPr>
              <m:num>
                <m:sSubSup>
                  <m:sSubSupPr>
                    <m:ctrlPr>
                      <w:ins w:id="4165" w:author="峰 高" w:date="2024-05-14T14:33:00Z">
                        <w:rPr>
                          <w:rFonts w:ascii="Cambria Math" w:hAnsi="Cambria Math"/>
                          <w:iCs/>
                        </w:rPr>
                      </w:ins>
                    </m:ctrlPr>
                  </m:sSubSupPr>
                  <m:e>
                    <w:ins w:id="4166" w:author="峰 高" w:date="2024-05-14T14:33:00Z">
                      <m:r>
                        <m:rPr/>
                        <w:rPr>
                          <w:rFonts w:ascii="Cambria Math" w:hAnsi="Cambria Math"/>
                        </w:rPr>
                        <m:t>ε</m:t>
                      </m:r>
                    </w:ins>
                    <m:ctrlPr>
                      <w:ins w:id="4167" w:author="峰 高" w:date="2024-05-14T14:33:00Z">
                        <w:rPr>
                          <w:rFonts w:ascii="Cambria Math" w:hAnsi="Cambria Math"/>
                          <w:iCs/>
                        </w:rPr>
                      </w:ins>
                    </m:ctrlPr>
                  </m:e>
                  <m:sub>
                    <m:sSub>
                      <m:sSubPr>
                        <m:ctrlPr>
                          <w:ins w:id="4168" w:author="峰 高" w:date="2024-05-14T14:33:00Z">
                            <w:rPr>
                              <w:rFonts w:ascii="Cambria Math" w:hAnsi="Cambria Math"/>
                              <w:iCs/>
                            </w:rPr>
                          </w:ins>
                        </m:ctrlPr>
                      </m:sSubPr>
                      <m:e>
                        <w:ins w:id="4169" w:author="峰 高" w:date="2024-05-14T14:33:00Z">
                          <m:r>
                            <m:rPr/>
                            <w:rPr>
                              <w:rFonts w:ascii="Cambria Math" w:hAnsi="Cambria Math"/>
                            </w:rPr>
                            <m:t>H</m:t>
                          </m:r>
                        </w:ins>
                        <m:ctrlPr>
                          <w:ins w:id="4170" w:author="峰 高" w:date="2024-05-14T14:33:00Z">
                            <w:rPr>
                              <w:rFonts w:ascii="Cambria Math" w:hAnsi="Cambria Math"/>
                              <w:iCs/>
                            </w:rPr>
                          </w:ins>
                        </m:ctrlPr>
                      </m:e>
                      <m:sub>
                        <w:ins w:id="4171" w:author="峰 高" w:date="2024-05-14T14:33:00Z">
                          <m:r>
                            <m:rPr/>
                            <w:rPr>
                              <w:rFonts w:ascii="Cambria Math" w:hAnsi="Cambria Math"/>
                            </w:rPr>
                            <m:t>b</m:t>
                          </m:r>
                        </w:ins>
                        <m:ctrlPr>
                          <w:ins w:id="4172" w:author="峰 高" w:date="2024-05-14T14:33:00Z">
                            <w:rPr>
                              <w:rFonts w:ascii="Cambria Math" w:hAnsi="Cambria Math"/>
                              <w:iCs/>
                            </w:rPr>
                          </w:ins>
                        </m:ctrlPr>
                      </m:sub>
                    </m:sSub>
                    <m:sSub>
                      <m:sSubPr>
                        <m:ctrlPr>
                          <w:ins w:id="4173" w:author="峰 高" w:date="2024-05-14T14:33:00Z">
                            <w:rPr>
                              <w:rFonts w:ascii="Cambria Math" w:hAnsi="Cambria Math"/>
                              <w:iCs/>
                            </w:rPr>
                          </w:ins>
                        </m:ctrlPr>
                      </m:sSubPr>
                      <m:e>
                        <w:ins w:id="4174" w:author="峰 高" w:date="2024-05-14T14:33:00Z">
                          <m:r>
                            <m:rPr/>
                            <w:rPr>
                              <w:rFonts w:ascii="Cambria Math" w:hAnsi="Cambria Math"/>
                            </w:rPr>
                            <m:t>O</m:t>
                          </m:r>
                        </w:ins>
                        <m:ctrlPr>
                          <w:ins w:id="4175" w:author="峰 高" w:date="2024-05-14T14:33:00Z">
                            <w:rPr>
                              <w:rFonts w:ascii="Cambria Math" w:hAnsi="Cambria Math"/>
                              <w:iCs/>
                            </w:rPr>
                          </w:ins>
                        </m:ctrlPr>
                      </m:e>
                      <m:sub>
                        <w:ins w:id="4176" w:author="峰 高" w:date="2024-05-14T14:33:00Z">
                          <m:r>
                            <m:rPr/>
                            <w:rPr>
                              <w:rFonts w:ascii="Cambria Math" w:hAnsi="Cambria Math"/>
                            </w:rPr>
                            <m:t>2</m:t>
                          </m:r>
                        </w:ins>
                        <m:ctrlPr>
                          <w:ins w:id="4177" w:author="峰 高" w:date="2024-05-14T14:33:00Z">
                            <w:rPr>
                              <w:rFonts w:ascii="Cambria Math" w:hAnsi="Cambria Math"/>
                              <w:iCs/>
                            </w:rPr>
                          </w:ins>
                        </m:ctrlPr>
                      </m:sub>
                    </m:sSub>
                    <m:ctrlPr>
                      <w:ins w:id="4178" w:author="峰 高" w:date="2024-05-14T14:33:00Z">
                        <w:rPr>
                          <w:rFonts w:ascii="Cambria Math" w:hAnsi="Cambria Math"/>
                          <w:iCs/>
                        </w:rPr>
                      </w:ins>
                    </m:ctrlPr>
                  </m:sub>
                  <m:sup>
                    <m:sSub>
                      <m:sSubPr>
                        <m:ctrlPr>
                          <w:ins w:id="4179" w:author="峰 高" w:date="2024-05-14T14:33:00Z">
                            <w:rPr>
                              <w:rFonts w:ascii="Cambria Math" w:hAnsi="Cambria Math"/>
                              <w:iCs/>
                            </w:rPr>
                          </w:ins>
                        </m:ctrlPr>
                      </m:sSubPr>
                      <m:e>
                        <w:ins w:id="4180" w:author="峰 高" w:date="2024-05-14T14:33:00Z">
                          <m:r>
                            <m:rPr/>
                            <w:rPr>
                              <w:rFonts w:ascii="Cambria Math" w:hAnsi="Cambria Math"/>
                            </w:rPr>
                            <m:t>λ</m:t>
                          </m:r>
                        </w:ins>
                        <m:ctrlPr>
                          <w:ins w:id="4181" w:author="峰 高" w:date="2024-05-14T14:33:00Z">
                            <w:rPr>
                              <w:rFonts w:ascii="Cambria Math" w:hAnsi="Cambria Math"/>
                              <w:iCs/>
                            </w:rPr>
                          </w:ins>
                        </m:ctrlPr>
                      </m:e>
                      <m:sub>
                        <w:ins w:id="4182" w:author="峰 高" w:date="2024-05-14T14:33:00Z">
                          <m:r>
                            <m:rPr/>
                            <w:rPr>
                              <w:rFonts w:ascii="Cambria Math" w:hAnsi="Cambria Math"/>
                            </w:rPr>
                            <m:t>1</m:t>
                          </m:r>
                        </w:ins>
                        <m:ctrlPr>
                          <w:ins w:id="4183" w:author="峰 高" w:date="2024-05-14T14:33:00Z">
                            <w:rPr>
                              <w:rFonts w:ascii="Cambria Math" w:hAnsi="Cambria Math"/>
                              <w:iCs/>
                            </w:rPr>
                          </w:ins>
                        </m:ctrlPr>
                      </m:sub>
                    </m:sSub>
                    <m:ctrlPr>
                      <w:ins w:id="4184" w:author="峰 高" w:date="2024-05-14T14:33:00Z">
                        <w:rPr>
                          <w:rFonts w:ascii="Cambria Math" w:hAnsi="Cambria Math"/>
                          <w:iCs/>
                        </w:rPr>
                      </w:ins>
                    </m:ctrlPr>
                  </m:sup>
                </m:sSubSup>
                <m:sSub>
                  <m:sSubPr>
                    <m:ctrlPr>
                      <w:ins w:id="4185" w:author="峰 高" w:date="2024-05-14T14:33:00Z">
                        <w:rPr>
                          <w:rFonts w:ascii="Cambria Math" w:hAnsi="Cambria Math"/>
                          <w:iCs/>
                        </w:rPr>
                      </w:ins>
                    </m:ctrlPr>
                  </m:sSubPr>
                  <m:e>
                    <w:ins w:id="4186" w:author="峰 高" w:date="2024-05-14T14:33:00Z">
                      <m:r>
                        <m:rPr/>
                        <w:rPr>
                          <w:rFonts w:ascii="Cambria Math" w:hAnsi="Cambria Math"/>
                        </w:rPr>
                        <m:t>C</m:t>
                      </m:r>
                    </w:ins>
                    <m:ctrlPr>
                      <w:ins w:id="4187" w:author="峰 高" w:date="2024-05-14T14:33:00Z">
                        <w:rPr>
                          <w:rFonts w:ascii="Cambria Math" w:hAnsi="Cambria Math"/>
                          <w:iCs/>
                        </w:rPr>
                      </w:ins>
                    </m:ctrlPr>
                  </m:e>
                  <m:sub>
                    <m:sSub>
                      <m:sSubPr>
                        <m:ctrlPr>
                          <w:ins w:id="4188" w:author="峰 高" w:date="2024-05-14T14:33:00Z">
                            <w:rPr>
                              <w:rFonts w:ascii="Cambria Math" w:hAnsi="Cambria Math"/>
                              <w:iCs/>
                            </w:rPr>
                          </w:ins>
                        </m:ctrlPr>
                      </m:sSubPr>
                      <m:e>
                        <w:ins w:id="4189" w:author="峰 高" w:date="2024-05-14T14:33:00Z">
                          <m:r>
                            <m:rPr/>
                            <w:rPr>
                              <w:rFonts w:ascii="Cambria Math" w:hAnsi="Cambria Math"/>
                            </w:rPr>
                            <m:t>H</m:t>
                          </m:r>
                        </w:ins>
                        <m:ctrlPr>
                          <w:ins w:id="4190" w:author="峰 高" w:date="2024-05-14T14:33:00Z">
                            <w:rPr>
                              <w:rFonts w:ascii="Cambria Math" w:hAnsi="Cambria Math"/>
                              <w:iCs/>
                            </w:rPr>
                          </w:ins>
                        </m:ctrlPr>
                      </m:e>
                      <m:sub>
                        <w:ins w:id="4191" w:author="峰 高" w:date="2024-05-14T14:33:00Z">
                          <m:r>
                            <m:rPr/>
                            <w:rPr>
                              <w:rFonts w:ascii="Cambria Math" w:hAnsi="Cambria Math"/>
                            </w:rPr>
                            <m:t>b</m:t>
                          </m:r>
                        </w:ins>
                        <m:ctrlPr>
                          <w:ins w:id="4192" w:author="峰 高" w:date="2024-05-14T14:33:00Z">
                            <w:rPr>
                              <w:rFonts w:ascii="Cambria Math" w:hAnsi="Cambria Math"/>
                              <w:iCs/>
                            </w:rPr>
                          </w:ins>
                        </m:ctrlPr>
                      </m:sub>
                    </m:sSub>
                    <m:sSub>
                      <m:sSubPr>
                        <m:ctrlPr>
                          <w:ins w:id="4193" w:author="峰 高" w:date="2024-05-14T14:33:00Z">
                            <w:rPr>
                              <w:rFonts w:ascii="Cambria Math" w:hAnsi="Cambria Math"/>
                              <w:iCs/>
                            </w:rPr>
                          </w:ins>
                        </m:ctrlPr>
                      </m:sSubPr>
                      <m:e>
                        <w:ins w:id="4194" w:author="峰 高" w:date="2024-05-14T14:33:00Z">
                          <m:r>
                            <m:rPr/>
                            <w:rPr>
                              <w:rFonts w:ascii="Cambria Math" w:hAnsi="Cambria Math"/>
                            </w:rPr>
                            <m:t>O</m:t>
                          </m:r>
                        </w:ins>
                        <m:ctrlPr>
                          <w:ins w:id="4195" w:author="峰 高" w:date="2024-05-14T14:33:00Z">
                            <w:rPr>
                              <w:rFonts w:ascii="Cambria Math" w:hAnsi="Cambria Math"/>
                              <w:iCs/>
                            </w:rPr>
                          </w:ins>
                        </m:ctrlPr>
                      </m:e>
                      <m:sub>
                        <w:ins w:id="4196" w:author="峰 高" w:date="2024-05-14T14:33:00Z">
                          <m:r>
                            <m:rPr/>
                            <w:rPr>
                              <w:rFonts w:ascii="Cambria Math" w:hAnsi="Cambria Math"/>
                            </w:rPr>
                            <m:t>2</m:t>
                          </m:r>
                        </w:ins>
                        <m:ctrlPr>
                          <w:ins w:id="4197" w:author="峰 高" w:date="2024-05-14T14:33:00Z">
                            <w:rPr>
                              <w:rFonts w:ascii="Cambria Math" w:hAnsi="Cambria Math"/>
                              <w:iCs/>
                            </w:rPr>
                          </w:ins>
                        </m:ctrlPr>
                      </m:sub>
                    </m:sSub>
                    <m:ctrlPr>
                      <w:ins w:id="4198" w:author="峰 高" w:date="2024-05-14T14:33:00Z">
                        <w:rPr>
                          <w:rFonts w:ascii="Cambria Math" w:hAnsi="Cambria Math"/>
                          <w:iCs/>
                        </w:rPr>
                      </w:ins>
                    </m:ctrlPr>
                  </m:sub>
                </m:sSub>
                <w:ins w:id="4199" w:author="峰 高" w:date="2024-05-14T14:33:00Z">
                  <m:r>
                    <m:rPr/>
                    <w:rPr>
                      <w:rFonts w:ascii="Cambria Math" w:hAnsi="Cambria Math"/>
                    </w:rPr>
                    <m:t>+</m:t>
                  </m:r>
                </w:ins>
                <m:sSubSup>
                  <m:sSubSupPr>
                    <m:ctrlPr>
                      <w:ins w:id="4200" w:author="峰 高" w:date="2024-05-14T14:33:00Z">
                        <w:rPr>
                          <w:rFonts w:ascii="Cambria Math" w:hAnsi="Cambria Math"/>
                          <w:iCs/>
                        </w:rPr>
                      </w:ins>
                    </m:ctrlPr>
                  </m:sSubSupPr>
                  <m:e>
                    <w:ins w:id="4201" w:author="峰 高" w:date="2024-05-14T14:33:00Z">
                      <m:r>
                        <m:rPr/>
                        <w:rPr>
                          <w:rFonts w:ascii="Cambria Math" w:hAnsi="Cambria Math"/>
                        </w:rPr>
                        <m:t>ε</m:t>
                      </m:r>
                    </w:ins>
                    <m:ctrlPr>
                      <w:ins w:id="4202" w:author="峰 高" w:date="2024-05-14T14:33:00Z">
                        <w:rPr>
                          <w:rFonts w:ascii="Cambria Math" w:hAnsi="Cambria Math"/>
                          <w:iCs/>
                        </w:rPr>
                      </w:ins>
                    </m:ctrlPr>
                  </m:e>
                  <m:sub>
                    <m:sSub>
                      <m:sSubPr>
                        <m:ctrlPr>
                          <w:ins w:id="4203" w:author="峰 高" w:date="2024-05-14T14:33:00Z">
                            <w:rPr>
                              <w:rFonts w:ascii="Cambria Math" w:hAnsi="Cambria Math"/>
                              <w:iCs/>
                            </w:rPr>
                          </w:ins>
                        </m:ctrlPr>
                      </m:sSubPr>
                      <m:e>
                        <w:ins w:id="4204" w:author="峰 高" w:date="2024-05-14T14:33:00Z">
                          <m:r>
                            <m:rPr/>
                            <w:rPr>
                              <w:rFonts w:ascii="Cambria Math" w:hAnsi="Cambria Math"/>
                            </w:rPr>
                            <m:t>H</m:t>
                          </m:r>
                        </w:ins>
                        <m:ctrlPr>
                          <w:ins w:id="4205" w:author="峰 高" w:date="2024-05-14T14:33:00Z">
                            <w:rPr>
                              <w:rFonts w:ascii="Cambria Math" w:hAnsi="Cambria Math"/>
                              <w:iCs/>
                            </w:rPr>
                          </w:ins>
                        </m:ctrlPr>
                      </m:e>
                      <m:sub>
                        <w:ins w:id="4206" w:author="峰 高" w:date="2024-05-14T14:33:00Z">
                          <m:r>
                            <m:rPr/>
                            <w:rPr>
                              <w:rFonts w:ascii="Cambria Math" w:hAnsi="Cambria Math"/>
                            </w:rPr>
                            <m:t>b</m:t>
                          </m:r>
                        </w:ins>
                        <m:ctrlPr>
                          <w:ins w:id="4207" w:author="峰 高" w:date="2024-05-14T14:33:00Z">
                            <w:rPr>
                              <w:rFonts w:ascii="Cambria Math" w:hAnsi="Cambria Math"/>
                              <w:iCs/>
                            </w:rPr>
                          </w:ins>
                        </m:ctrlPr>
                      </m:sub>
                    </m:sSub>
                    <m:ctrlPr>
                      <w:ins w:id="4208" w:author="峰 高" w:date="2024-05-14T14:33:00Z">
                        <w:rPr>
                          <w:rFonts w:ascii="Cambria Math" w:hAnsi="Cambria Math"/>
                          <w:iCs/>
                        </w:rPr>
                      </w:ins>
                    </m:ctrlPr>
                  </m:sub>
                  <m:sup>
                    <m:sSub>
                      <m:sSubPr>
                        <m:ctrlPr>
                          <w:ins w:id="4209" w:author="峰 高" w:date="2024-05-14T14:33:00Z">
                            <w:rPr>
                              <w:rFonts w:ascii="Cambria Math" w:hAnsi="Cambria Math"/>
                              <w:iCs/>
                            </w:rPr>
                          </w:ins>
                        </m:ctrlPr>
                      </m:sSubPr>
                      <m:e>
                        <w:ins w:id="4210" w:author="峰 高" w:date="2024-05-14T14:33:00Z">
                          <m:r>
                            <m:rPr/>
                            <w:rPr>
                              <w:rFonts w:ascii="Cambria Math" w:hAnsi="Cambria Math"/>
                            </w:rPr>
                            <m:t>λ</m:t>
                          </m:r>
                        </w:ins>
                        <m:ctrlPr>
                          <w:ins w:id="4211" w:author="峰 高" w:date="2024-05-14T14:33:00Z">
                            <w:rPr>
                              <w:rFonts w:ascii="Cambria Math" w:hAnsi="Cambria Math"/>
                              <w:iCs/>
                            </w:rPr>
                          </w:ins>
                        </m:ctrlPr>
                      </m:e>
                      <m:sub>
                        <w:ins w:id="4212" w:author="峰 高" w:date="2024-05-14T14:33:00Z">
                          <m:r>
                            <m:rPr/>
                            <w:rPr>
                              <w:rFonts w:ascii="Cambria Math" w:hAnsi="Cambria Math"/>
                            </w:rPr>
                            <m:t>1</m:t>
                          </m:r>
                        </w:ins>
                        <m:ctrlPr>
                          <w:ins w:id="4213" w:author="峰 高" w:date="2024-05-14T14:33:00Z">
                            <w:rPr>
                              <w:rFonts w:ascii="Cambria Math" w:hAnsi="Cambria Math"/>
                              <w:iCs/>
                            </w:rPr>
                          </w:ins>
                        </m:ctrlPr>
                      </m:sub>
                    </m:sSub>
                    <m:ctrlPr>
                      <w:ins w:id="4214" w:author="峰 高" w:date="2024-05-14T14:33:00Z">
                        <w:rPr>
                          <w:rFonts w:ascii="Cambria Math" w:hAnsi="Cambria Math"/>
                          <w:iCs/>
                        </w:rPr>
                      </w:ins>
                    </m:ctrlPr>
                  </m:sup>
                </m:sSubSup>
                <m:sSub>
                  <m:sSubPr>
                    <m:ctrlPr>
                      <w:ins w:id="4215" w:author="峰 高" w:date="2024-05-14T14:33:00Z">
                        <w:rPr>
                          <w:rFonts w:ascii="Cambria Math" w:hAnsi="Cambria Math"/>
                          <w:iCs/>
                        </w:rPr>
                      </w:ins>
                    </m:ctrlPr>
                  </m:sSubPr>
                  <m:e>
                    <w:ins w:id="4216" w:author="峰 高" w:date="2024-05-14T14:33:00Z">
                      <m:r>
                        <m:rPr/>
                        <w:rPr>
                          <w:rFonts w:ascii="Cambria Math" w:hAnsi="Cambria Math"/>
                        </w:rPr>
                        <m:t>C</m:t>
                      </m:r>
                    </w:ins>
                    <m:ctrlPr>
                      <w:ins w:id="4217" w:author="峰 高" w:date="2024-05-14T14:33:00Z">
                        <w:rPr>
                          <w:rFonts w:ascii="Cambria Math" w:hAnsi="Cambria Math"/>
                          <w:iCs/>
                        </w:rPr>
                      </w:ins>
                    </m:ctrlPr>
                  </m:e>
                  <m:sub>
                    <m:sSub>
                      <m:sSubPr>
                        <m:ctrlPr>
                          <w:ins w:id="4218" w:author="峰 高" w:date="2024-05-14T14:33:00Z">
                            <w:rPr>
                              <w:rFonts w:ascii="Cambria Math" w:hAnsi="Cambria Math"/>
                              <w:iCs/>
                            </w:rPr>
                          </w:ins>
                        </m:ctrlPr>
                      </m:sSubPr>
                      <m:e>
                        <w:ins w:id="4219" w:author="峰 高" w:date="2024-05-14T14:33:00Z">
                          <m:r>
                            <m:rPr/>
                            <w:rPr>
                              <w:rFonts w:ascii="Cambria Math" w:hAnsi="Cambria Math"/>
                            </w:rPr>
                            <m:t>H</m:t>
                          </m:r>
                        </w:ins>
                        <m:ctrlPr>
                          <w:ins w:id="4220" w:author="峰 高" w:date="2024-05-14T14:33:00Z">
                            <w:rPr>
                              <w:rFonts w:ascii="Cambria Math" w:hAnsi="Cambria Math"/>
                              <w:iCs/>
                            </w:rPr>
                          </w:ins>
                        </m:ctrlPr>
                      </m:e>
                      <m:sub>
                        <w:ins w:id="4221" w:author="峰 高" w:date="2024-05-14T14:33:00Z">
                          <m:r>
                            <m:rPr/>
                            <w:rPr>
                              <w:rFonts w:ascii="Cambria Math" w:hAnsi="Cambria Math"/>
                            </w:rPr>
                            <m:t>b</m:t>
                          </m:r>
                        </w:ins>
                        <m:ctrlPr>
                          <w:ins w:id="4222" w:author="峰 高" w:date="2024-05-14T14:33:00Z">
                            <w:rPr>
                              <w:rFonts w:ascii="Cambria Math" w:hAnsi="Cambria Math"/>
                              <w:iCs/>
                            </w:rPr>
                          </w:ins>
                        </m:ctrlPr>
                      </m:sub>
                    </m:sSub>
                    <m:ctrlPr>
                      <w:ins w:id="4223" w:author="峰 高" w:date="2024-05-14T14:33:00Z">
                        <w:rPr>
                          <w:rFonts w:ascii="Cambria Math" w:hAnsi="Cambria Math"/>
                          <w:iCs/>
                        </w:rPr>
                      </w:ins>
                    </m:ctrlPr>
                  </m:sub>
                </m:sSub>
                <m:ctrlPr>
                  <w:ins w:id="4224" w:author="峰 高" w:date="2024-05-14T14:33:00Z">
                    <w:rPr>
                      <w:rFonts w:ascii="Cambria Math" w:hAnsi="Cambria Math"/>
                      <w:iCs/>
                    </w:rPr>
                  </w:ins>
                </m:ctrlPr>
              </m:num>
              <m:den>
                <m:sSubSup>
                  <m:sSubSupPr>
                    <m:ctrlPr>
                      <w:ins w:id="4225" w:author="峰 高" w:date="2024-05-14T14:33:00Z">
                        <w:rPr>
                          <w:rFonts w:ascii="Cambria Math" w:hAnsi="Cambria Math"/>
                          <w:iCs/>
                        </w:rPr>
                      </w:ins>
                    </m:ctrlPr>
                  </m:sSubSupPr>
                  <m:e>
                    <w:ins w:id="4226" w:author="峰 高" w:date="2024-05-14T14:33:00Z">
                      <m:r>
                        <m:rPr/>
                        <w:rPr>
                          <w:rFonts w:ascii="Cambria Math" w:hAnsi="Cambria Math"/>
                        </w:rPr>
                        <m:t>ε</m:t>
                      </m:r>
                    </w:ins>
                    <m:ctrlPr>
                      <w:ins w:id="4227" w:author="峰 高" w:date="2024-05-14T14:33:00Z">
                        <w:rPr>
                          <w:rFonts w:ascii="Cambria Math" w:hAnsi="Cambria Math"/>
                          <w:iCs/>
                        </w:rPr>
                      </w:ins>
                    </m:ctrlPr>
                  </m:e>
                  <m:sub>
                    <m:sSub>
                      <m:sSubPr>
                        <m:ctrlPr>
                          <w:ins w:id="4228" w:author="峰 高" w:date="2024-05-14T14:33:00Z">
                            <w:rPr>
                              <w:rFonts w:ascii="Cambria Math" w:hAnsi="Cambria Math"/>
                              <w:iCs/>
                            </w:rPr>
                          </w:ins>
                        </m:ctrlPr>
                      </m:sSubPr>
                      <m:e>
                        <w:ins w:id="4229" w:author="峰 高" w:date="2024-05-14T14:33:00Z">
                          <m:r>
                            <m:rPr/>
                            <w:rPr>
                              <w:rFonts w:ascii="Cambria Math" w:hAnsi="Cambria Math"/>
                            </w:rPr>
                            <m:t>H</m:t>
                          </m:r>
                        </w:ins>
                        <m:ctrlPr>
                          <w:ins w:id="4230" w:author="峰 高" w:date="2024-05-14T14:33:00Z">
                            <w:rPr>
                              <w:rFonts w:ascii="Cambria Math" w:hAnsi="Cambria Math"/>
                              <w:iCs/>
                            </w:rPr>
                          </w:ins>
                        </m:ctrlPr>
                      </m:e>
                      <m:sub>
                        <w:ins w:id="4231" w:author="峰 高" w:date="2024-05-14T14:33:00Z">
                          <m:r>
                            <m:rPr/>
                            <w:rPr>
                              <w:rFonts w:ascii="Cambria Math" w:hAnsi="Cambria Math"/>
                            </w:rPr>
                            <m:t>b</m:t>
                          </m:r>
                        </w:ins>
                        <m:ctrlPr>
                          <w:ins w:id="4232" w:author="峰 高" w:date="2024-05-14T14:33:00Z">
                            <w:rPr>
                              <w:rFonts w:ascii="Cambria Math" w:hAnsi="Cambria Math"/>
                              <w:iCs/>
                            </w:rPr>
                          </w:ins>
                        </m:ctrlPr>
                      </m:sub>
                    </m:sSub>
                    <m:sSub>
                      <m:sSubPr>
                        <m:ctrlPr>
                          <w:ins w:id="4233" w:author="峰 高" w:date="2024-05-14T14:33:00Z">
                            <w:rPr>
                              <w:rFonts w:ascii="Cambria Math" w:hAnsi="Cambria Math"/>
                              <w:iCs/>
                            </w:rPr>
                          </w:ins>
                        </m:ctrlPr>
                      </m:sSubPr>
                      <m:e>
                        <w:ins w:id="4234" w:author="峰 高" w:date="2024-05-14T14:33:00Z">
                          <m:r>
                            <m:rPr/>
                            <w:rPr>
                              <w:rFonts w:ascii="Cambria Math" w:hAnsi="Cambria Math"/>
                            </w:rPr>
                            <m:t>O</m:t>
                          </m:r>
                        </w:ins>
                        <m:ctrlPr>
                          <w:ins w:id="4235" w:author="峰 高" w:date="2024-05-14T14:33:00Z">
                            <w:rPr>
                              <w:rFonts w:ascii="Cambria Math" w:hAnsi="Cambria Math"/>
                              <w:iCs/>
                            </w:rPr>
                          </w:ins>
                        </m:ctrlPr>
                      </m:e>
                      <m:sub>
                        <w:ins w:id="4236" w:author="峰 高" w:date="2024-05-14T14:33:00Z">
                          <m:r>
                            <m:rPr/>
                            <w:rPr>
                              <w:rFonts w:ascii="Cambria Math" w:hAnsi="Cambria Math"/>
                            </w:rPr>
                            <m:t>2</m:t>
                          </m:r>
                        </w:ins>
                        <m:ctrlPr>
                          <w:ins w:id="4237" w:author="峰 高" w:date="2024-05-14T14:33:00Z">
                            <w:rPr>
                              <w:rFonts w:ascii="Cambria Math" w:hAnsi="Cambria Math"/>
                              <w:iCs/>
                            </w:rPr>
                          </w:ins>
                        </m:ctrlPr>
                      </m:sub>
                    </m:sSub>
                    <m:ctrlPr>
                      <w:ins w:id="4238" w:author="峰 高" w:date="2024-05-14T14:33:00Z">
                        <w:rPr>
                          <w:rFonts w:ascii="Cambria Math" w:hAnsi="Cambria Math"/>
                          <w:iCs/>
                        </w:rPr>
                      </w:ins>
                    </m:ctrlPr>
                  </m:sub>
                  <m:sup>
                    <m:sSub>
                      <m:sSubPr>
                        <m:ctrlPr>
                          <w:ins w:id="4239" w:author="峰 高" w:date="2024-05-14T14:33:00Z">
                            <w:rPr>
                              <w:rFonts w:ascii="Cambria Math" w:hAnsi="Cambria Math"/>
                              <w:iCs/>
                            </w:rPr>
                          </w:ins>
                        </m:ctrlPr>
                      </m:sSubPr>
                      <m:e>
                        <w:ins w:id="4240" w:author="峰 高" w:date="2024-05-14T14:33:00Z">
                          <m:r>
                            <m:rPr/>
                            <w:rPr>
                              <w:rFonts w:ascii="Cambria Math" w:hAnsi="Cambria Math"/>
                            </w:rPr>
                            <m:t>λ</m:t>
                          </m:r>
                        </w:ins>
                        <m:ctrlPr>
                          <w:ins w:id="4241" w:author="峰 高" w:date="2024-05-14T14:33:00Z">
                            <w:rPr>
                              <w:rFonts w:ascii="Cambria Math" w:hAnsi="Cambria Math"/>
                              <w:iCs/>
                            </w:rPr>
                          </w:ins>
                        </m:ctrlPr>
                      </m:e>
                      <m:sub>
                        <w:ins w:id="4242" w:author="峰 高" w:date="2024-05-14T14:33:00Z">
                          <m:r>
                            <m:rPr/>
                            <w:rPr>
                              <w:rFonts w:ascii="Cambria Math" w:hAnsi="Cambria Math"/>
                            </w:rPr>
                            <m:t>2</m:t>
                          </m:r>
                        </w:ins>
                        <m:ctrlPr>
                          <w:ins w:id="4243" w:author="峰 高" w:date="2024-05-14T14:33:00Z">
                            <w:rPr>
                              <w:rFonts w:ascii="Cambria Math" w:hAnsi="Cambria Math"/>
                              <w:iCs/>
                            </w:rPr>
                          </w:ins>
                        </m:ctrlPr>
                      </m:sub>
                    </m:sSub>
                    <m:ctrlPr>
                      <w:ins w:id="4244" w:author="峰 高" w:date="2024-05-14T14:33:00Z">
                        <w:rPr>
                          <w:rFonts w:ascii="Cambria Math" w:hAnsi="Cambria Math"/>
                          <w:iCs/>
                        </w:rPr>
                      </w:ins>
                    </m:ctrlPr>
                  </m:sup>
                </m:sSubSup>
                <m:sSub>
                  <m:sSubPr>
                    <m:ctrlPr>
                      <w:ins w:id="4245" w:author="峰 高" w:date="2024-05-14T14:33:00Z">
                        <w:rPr>
                          <w:rFonts w:ascii="Cambria Math" w:hAnsi="Cambria Math"/>
                          <w:iCs/>
                        </w:rPr>
                      </w:ins>
                    </m:ctrlPr>
                  </m:sSubPr>
                  <m:e>
                    <w:ins w:id="4246" w:author="峰 高" w:date="2024-05-14T14:33:00Z">
                      <m:r>
                        <m:rPr/>
                        <w:rPr>
                          <w:rFonts w:ascii="Cambria Math" w:hAnsi="Cambria Math"/>
                        </w:rPr>
                        <m:t>C</m:t>
                      </m:r>
                    </w:ins>
                    <m:ctrlPr>
                      <w:ins w:id="4247" w:author="峰 高" w:date="2024-05-14T14:33:00Z">
                        <w:rPr>
                          <w:rFonts w:ascii="Cambria Math" w:hAnsi="Cambria Math"/>
                          <w:iCs/>
                        </w:rPr>
                      </w:ins>
                    </m:ctrlPr>
                  </m:e>
                  <m:sub>
                    <m:sSub>
                      <m:sSubPr>
                        <m:ctrlPr>
                          <w:ins w:id="4248" w:author="峰 高" w:date="2024-05-14T14:33:00Z">
                            <w:rPr>
                              <w:rFonts w:ascii="Cambria Math" w:hAnsi="Cambria Math"/>
                              <w:iCs/>
                            </w:rPr>
                          </w:ins>
                        </m:ctrlPr>
                      </m:sSubPr>
                      <m:e>
                        <w:ins w:id="4249" w:author="峰 高" w:date="2024-05-14T14:33:00Z">
                          <m:r>
                            <m:rPr/>
                            <w:rPr>
                              <w:rFonts w:ascii="Cambria Math" w:hAnsi="Cambria Math"/>
                            </w:rPr>
                            <m:t>H</m:t>
                          </m:r>
                        </w:ins>
                        <m:ctrlPr>
                          <w:ins w:id="4250" w:author="峰 高" w:date="2024-05-14T14:33:00Z">
                            <w:rPr>
                              <w:rFonts w:ascii="Cambria Math" w:hAnsi="Cambria Math"/>
                              <w:iCs/>
                            </w:rPr>
                          </w:ins>
                        </m:ctrlPr>
                      </m:e>
                      <m:sub>
                        <w:ins w:id="4251" w:author="峰 高" w:date="2024-05-14T14:33:00Z">
                          <m:r>
                            <m:rPr/>
                            <w:rPr>
                              <w:rFonts w:ascii="Cambria Math" w:hAnsi="Cambria Math"/>
                            </w:rPr>
                            <m:t>b</m:t>
                          </m:r>
                        </w:ins>
                        <m:ctrlPr>
                          <w:ins w:id="4252" w:author="峰 高" w:date="2024-05-14T14:33:00Z">
                            <w:rPr>
                              <w:rFonts w:ascii="Cambria Math" w:hAnsi="Cambria Math"/>
                              <w:iCs/>
                            </w:rPr>
                          </w:ins>
                        </m:ctrlPr>
                      </m:sub>
                    </m:sSub>
                    <m:sSub>
                      <m:sSubPr>
                        <m:ctrlPr>
                          <w:ins w:id="4253" w:author="峰 高" w:date="2024-05-14T14:33:00Z">
                            <w:rPr>
                              <w:rFonts w:ascii="Cambria Math" w:hAnsi="Cambria Math"/>
                              <w:iCs/>
                            </w:rPr>
                          </w:ins>
                        </m:ctrlPr>
                      </m:sSubPr>
                      <m:e>
                        <w:ins w:id="4254" w:author="峰 高" w:date="2024-05-14T14:33:00Z">
                          <m:r>
                            <m:rPr/>
                            <w:rPr>
                              <w:rFonts w:ascii="Cambria Math" w:hAnsi="Cambria Math"/>
                            </w:rPr>
                            <m:t>O</m:t>
                          </m:r>
                        </w:ins>
                        <m:ctrlPr>
                          <w:ins w:id="4255" w:author="峰 高" w:date="2024-05-14T14:33:00Z">
                            <w:rPr>
                              <w:rFonts w:ascii="Cambria Math" w:hAnsi="Cambria Math"/>
                              <w:iCs/>
                            </w:rPr>
                          </w:ins>
                        </m:ctrlPr>
                      </m:e>
                      <m:sub>
                        <w:ins w:id="4256" w:author="峰 高" w:date="2024-05-14T14:33:00Z">
                          <m:r>
                            <m:rPr/>
                            <w:rPr>
                              <w:rFonts w:ascii="Cambria Math" w:hAnsi="Cambria Math"/>
                            </w:rPr>
                            <m:t>2</m:t>
                          </m:r>
                        </w:ins>
                        <m:ctrlPr>
                          <w:ins w:id="4257" w:author="峰 高" w:date="2024-05-14T14:33:00Z">
                            <w:rPr>
                              <w:rFonts w:ascii="Cambria Math" w:hAnsi="Cambria Math"/>
                              <w:iCs/>
                            </w:rPr>
                          </w:ins>
                        </m:ctrlPr>
                      </m:sub>
                    </m:sSub>
                    <m:ctrlPr>
                      <w:ins w:id="4258" w:author="峰 高" w:date="2024-05-14T14:33:00Z">
                        <w:rPr>
                          <w:rFonts w:ascii="Cambria Math" w:hAnsi="Cambria Math"/>
                          <w:iCs/>
                        </w:rPr>
                      </w:ins>
                    </m:ctrlPr>
                  </m:sub>
                </m:sSub>
                <w:ins w:id="4259" w:author="峰 高" w:date="2024-05-14T14:33:00Z">
                  <m:r>
                    <m:rPr/>
                    <w:rPr>
                      <w:rFonts w:ascii="Cambria Math" w:hAnsi="Cambria Math"/>
                    </w:rPr>
                    <m:t>+</m:t>
                  </m:r>
                </w:ins>
                <m:sSubSup>
                  <m:sSubSupPr>
                    <m:ctrlPr>
                      <w:ins w:id="4260" w:author="峰 高" w:date="2024-05-14T14:33:00Z">
                        <w:rPr>
                          <w:rFonts w:ascii="Cambria Math" w:hAnsi="Cambria Math"/>
                          <w:iCs/>
                        </w:rPr>
                      </w:ins>
                    </m:ctrlPr>
                  </m:sSubSupPr>
                  <m:e>
                    <w:ins w:id="4261" w:author="峰 高" w:date="2024-05-14T14:33:00Z">
                      <m:r>
                        <m:rPr/>
                        <w:rPr>
                          <w:rFonts w:ascii="Cambria Math" w:hAnsi="Cambria Math"/>
                        </w:rPr>
                        <m:t>ε</m:t>
                      </m:r>
                    </w:ins>
                    <m:ctrlPr>
                      <w:ins w:id="4262" w:author="峰 高" w:date="2024-05-14T14:33:00Z">
                        <w:rPr>
                          <w:rFonts w:ascii="Cambria Math" w:hAnsi="Cambria Math"/>
                          <w:iCs/>
                        </w:rPr>
                      </w:ins>
                    </m:ctrlPr>
                  </m:e>
                  <m:sub>
                    <m:sSub>
                      <m:sSubPr>
                        <m:ctrlPr>
                          <w:ins w:id="4263" w:author="峰 高" w:date="2024-05-14T14:33:00Z">
                            <w:rPr>
                              <w:rFonts w:ascii="Cambria Math" w:hAnsi="Cambria Math"/>
                              <w:iCs/>
                            </w:rPr>
                          </w:ins>
                        </m:ctrlPr>
                      </m:sSubPr>
                      <m:e>
                        <w:ins w:id="4264" w:author="峰 高" w:date="2024-05-14T14:33:00Z">
                          <m:r>
                            <m:rPr/>
                            <w:rPr>
                              <w:rFonts w:ascii="Cambria Math" w:hAnsi="Cambria Math"/>
                            </w:rPr>
                            <m:t>H</m:t>
                          </m:r>
                        </w:ins>
                        <m:ctrlPr>
                          <w:ins w:id="4265" w:author="峰 高" w:date="2024-05-14T14:33:00Z">
                            <w:rPr>
                              <w:rFonts w:ascii="Cambria Math" w:hAnsi="Cambria Math"/>
                              <w:iCs/>
                            </w:rPr>
                          </w:ins>
                        </m:ctrlPr>
                      </m:e>
                      <m:sub>
                        <w:ins w:id="4266" w:author="峰 高" w:date="2024-05-14T14:33:00Z">
                          <m:r>
                            <m:rPr/>
                            <w:rPr>
                              <w:rFonts w:ascii="Cambria Math" w:hAnsi="Cambria Math"/>
                            </w:rPr>
                            <m:t>b</m:t>
                          </m:r>
                        </w:ins>
                        <m:ctrlPr>
                          <w:ins w:id="4267" w:author="峰 高" w:date="2024-05-14T14:33:00Z">
                            <w:rPr>
                              <w:rFonts w:ascii="Cambria Math" w:hAnsi="Cambria Math"/>
                              <w:iCs/>
                            </w:rPr>
                          </w:ins>
                        </m:ctrlPr>
                      </m:sub>
                    </m:sSub>
                    <m:ctrlPr>
                      <w:ins w:id="4268" w:author="峰 高" w:date="2024-05-14T14:33:00Z">
                        <w:rPr>
                          <w:rFonts w:ascii="Cambria Math" w:hAnsi="Cambria Math"/>
                          <w:iCs/>
                        </w:rPr>
                      </w:ins>
                    </m:ctrlPr>
                  </m:sub>
                  <m:sup>
                    <m:sSub>
                      <m:sSubPr>
                        <m:ctrlPr>
                          <w:ins w:id="4269" w:author="峰 高" w:date="2024-05-14T14:33:00Z">
                            <w:rPr>
                              <w:rFonts w:ascii="Cambria Math" w:hAnsi="Cambria Math"/>
                              <w:iCs/>
                            </w:rPr>
                          </w:ins>
                        </m:ctrlPr>
                      </m:sSubPr>
                      <m:e>
                        <w:ins w:id="4270" w:author="峰 高" w:date="2024-05-14T14:33:00Z">
                          <m:r>
                            <m:rPr/>
                            <w:rPr>
                              <w:rFonts w:ascii="Cambria Math" w:hAnsi="Cambria Math"/>
                            </w:rPr>
                            <m:t>λ</m:t>
                          </m:r>
                        </w:ins>
                        <m:ctrlPr>
                          <w:ins w:id="4271" w:author="峰 高" w:date="2024-05-14T14:33:00Z">
                            <w:rPr>
                              <w:rFonts w:ascii="Cambria Math" w:hAnsi="Cambria Math"/>
                              <w:iCs/>
                            </w:rPr>
                          </w:ins>
                        </m:ctrlPr>
                      </m:e>
                      <m:sub>
                        <w:ins w:id="4272" w:author="峰 高" w:date="2024-05-14T14:33:00Z">
                          <m:r>
                            <m:rPr/>
                            <w:rPr>
                              <w:rFonts w:ascii="Cambria Math" w:hAnsi="Cambria Math"/>
                            </w:rPr>
                            <m:t>2</m:t>
                          </m:r>
                        </w:ins>
                        <m:ctrlPr>
                          <w:ins w:id="4273" w:author="峰 高" w:date="2024-05-14T14:33:00Z">
                            <w:rPr>
                              <w:rFonts w:ascii="Cambria Math" w:hAnsi="Cambria Math"/>
                              <w:iCs/>
                            </w:rPr>
                          </w:ins>
                        </m:ctrlPr>
                      </m:sub>
                    </m:sSub>
                    <m:ctrlPr>
                      <w:ins w:id="4274" w:author="峰 高" w:date="2024-05-14T14:33:00Z">
                        <w:rPr>
                          <w:rFonts w:ascii="Cambria Math" w:hAnsi="Cambria Math"/>
                          <w:iCs/>
                        </w:rPr>
                      </w:ins>
                    </m:ctrlPr>
                  </m:sup>
                </m:sSubSup>
                <m:sSub>
                  <m:sSubPr>
                    <m:ctrlPr>
                      <w:ins w:id="4275" w:author="峰 高" w:date="2024-05-14T14:33:00Z">
                        <w:rPr>
                          <w:rFonts w:ascii="Cambria Math" w:hAnsi="Cambria Math"/>
                          <w:iCs/>
                        </w:rPr>
                      </w:ins>
                    </m:ctrlPr>
                  </m:sSubPr>
                  <m:e>
                    <w:ins w:id="4276" w:author="峰 高" w:date="2024-05-14T14:33:00Z">
                      <m:r>
                        <m:rPr/>
                        <w:rPr>
                          <w:rFonts w:ascii="Cambria Math" w:hAnsi="Cambria Math"/>
                        </w:rPr>
                        <m:t>C</m:t>
                      </m:r>
                    </w:ins>
                    <m:ctrlPr>
                      <w:ins w:id="4277" w:author="峰 高" w:date="2024-05-14T14:33:00Z">
                        <w:rPr>
                          <w:rFonts w:ascii="Cambria Math" w:hAnsi="Cambria Math"/>
                          <w:iCs/>
                        </w:rPr>
                      </w:ins>
                    </m:ctrlPr>
                  </m:e>
                  <m:sub>
                    <m:sSub>
                      <m:sSubPr>
                        <m:ctrlPr>
                          <w:ins w:id="4278" w:author="峰 高" w:date="2024-05-14T14:33:00Z">
                            <w:rPr>
                              <w:rFonts w:ascii="Cambria Math" w:hAnsi="Cambria Math"/>
                              <w:iCs/>
                            </w:rPr>
                          </w:ins>
                        </m:ctrlPr>
                      </m:sSubPr>
                      <m:e>
                        <w:ins w:id="4279" w:author="峰 高" w:date="2024-05-14T14:33:00Z">
                          <m:r>
                            <m:rPr/>
                            <w:rPr>
                              <w:rFonts w:ascii="Cambria Math" w:hAnsi="Cambria Math"/>
                            </w:rPr>
                            <m:t>H</m:t>
                          </m:r>
                        </w:ins>
                        <m:ctrlPr>
                          <w:ins w:id="4280" w:author="峰 高" w:date="2024-05-14T14:33:00Z">
                            <w:rPr>
                              <w:rFonts w:ascii="Cambria Math" w:hAnsi="Cambria Math"/>
                              <w:iCs/>
                            </w:rPr>
                          </w:ins>
                        </m:ctrlPr>
                      </m:e>
                      <m:sub>
                        <w:ins w:id="4281" w:author="峰 高" w:date="2024-05-14T14:33:00Z">
                          <m:r>
                            <m:rPr/>
                            <w:rPr>
                              <w:rFonts w:ascii="Cambria Math" w:hAnsi="Cambria Math"/>
                            </w:rPr>
                            <m:t>b</m:t>
                          </m:r>
                        </w:ins>
                        <m:ctrlPr>
                          <w:ins w:id="4282" w:author="峰 高" w:date="2024-05-14T14:33:00Z">
                            <w:rPr>
                              <w:rFonts w:ascii="Cambria Math" w:hAnsi="Cambria Math"/>
                              <w:iCs/>
                            </w:rPr>
                          </w:ins>
                        </m:ctrlPr>
                      </m:sub>
                    </m:sSub>
                    <m:ctrlPr>
                      <w:ins w:id="4283" w:author="峰 高" w:date="2024-05-14T14:33:00Z">
                        <w:rPr>
                          <w:rFonts w:ascii="Cambria Math" w:hAnsi="Cambria Math"/>
                          <w:iCs/>
                        </w:rPr>
                      </w:ins>
                    </m:ctrlPr>
                  </m:sub>
                </m:sSub>
                <m:ctrlPr>
                  <w:ins w:id="4284" w:author="峰 高" w:date="2024-05-14T14:33:00Z">
                    <w:rPr>
                      <w:rFonts w:ascii="Cambria Math" w:hAnsi="Cambria Math"/>
                      <w:iCs/>
                    </w:rPr>
                  </w:ins>
                </m:ctrlPr>
              </m:den>
            </m:f>
            <m:r>
              <m:rPr/>
              <w:rPr>
                <w:rFonts w:ascii="Cambria Math" w:hAnsi="Cambria Math"/>
              </w:rPr>
              <m:t>#</m:t>
            </m:r>
            <m:d>
              <m:dPr>
                <m:begChr m:val="（"/>
                <m:endChr m:val="）"/>
                <m:ctrlPr>
                  <w:ins w:id="4285" w:author="峰 高" w:date="2024-05-14T14:33:00Z">
                    <w:rPr>
                      <w:rFonts w:ascii="Cambria Math" w:hAnsi="Cambria Math"/>
                      <w:i/>
                      <w:iCs/>
                    </w:rPr>
                  </w:ins>
                </m:ctrlPr>
              </m:dPr>
              <m:e>
                <w:ins w:id="4286" w:author="峰 高" w:date="2024-05-14T14:33:00Z">
                  <m:r>
                    <m:rPr/>
                    <w:rPr>
                      <w:rFonts w:ascii="Cambria Math" w:hAnsi="Cambria Math"/>
                    </w:rPr>
                    <m:t>4.17</m:t>
                  </m:r>
                </w:ins>
                <m:ctrlPr>
                  <w:ins w:id="4287" w:author="峰 高" w:date="2024-05-14T14:33:00Z">
                    <w:rPr>
                      <w:rFonts w:ascii="Cambria Math" w:hAnsi="Cambria Math"/>
                      <w:i/>
                      <w:iCs/>
                    </w:rPr>
                  </w:ins>
                </m:ctrlPr>
              </m:e>
            </m:d>
            <m:ctrlPr>
              <w:ins w:id="4288" w:author="峰 高" w:date="2024-05-14T14:33:00Z">
                <w:rPr>
                  <w:rFonts w:ascii="Cambria Math" w:hAnsi="Cambria Math"/>
                  <w:i/>
                  <w:iCs/>
                </w:rPr>
              </w:ins>
            </m:ctrlPr>
          </m:e>
        </m:eqArr>
      </m:oMath>
    </w:p>
    <w:p>
      <w:pPr>
        <w:rPr>
          <w:ins w:id="4290" w:author="峰 高" w:date="2024-05-14T14:27:00Z"/>
          <w:rFonts w:hint="eastAsia"/>
          <w:iCs/>
          <w:rPrChange w:id="4291" w:author="峰 高" w:date="2024-05-14T14:33:00Z">
            <w:rPr>
              <w:ins w:id="4292" w:author="峰 高" w:date="2024-05-14T14:27:00Z"/>
              <w:iCs/>
            </w:rPr>
          </w:rPrChange>
        </w:rPr>
        <w:pPrChange w:id="4289" w:author="峰 高" w:date="2024-05-14T14:33:00Z">
          <w:pPr/>
        </w:pPrChange>
      </w:pPr>
      <w:ins w:id="4293" w:author="峰 高" w:date="2024-05-14T14:33:00Z">
        <w:r>
          <w:rPr>
            <w:iCs/>
          </w:rPr>
          <w:tab/>
        </w:r>
      </w:ins>
      <w:ins w:id="4294" w:author="峰 高" w:date="2024-05-14T14:33:00Z">
        <w:r>
          <w:rPr>
            <w:rFonts w:hint="eastAsia"/>
            <w:iCs/>
          </w:rPr>
          <w:t>代入公式(4.11)可以得到血氧饱和度的公式：</w:t>
        </w:r>
      </w:ins>
    </w:p>
    <w:p>
      <w:pPr>
        <w:rPr>
          <w:ins w:id="4295" w:author="峰 高" w:date="2024-05-14T14:37:00Z"/>
          <w:rFonts w:ascii="Times New Roman" w:hAnsi="Times New Roman"/>
          <w:i w:val="0"/>
          <w:iCs/>
          <w:rPrChange w:id="4296" w:author="峰 高" w:date="2024-05-14T14:37:00Z">
            <w:rPr>
              <w:ins w:id="4297" w:author="峰 高" w:date="2024-05-14T14:37:00Z"/>
              <w:rFonts w:ascii="Cambria Math" w:hAnsi="Cambria Math"/>
              <w:i/>
              <w:iCs/>
            </w:rPr>
          </w:rPrChange>
        </w:rPr>
      </w:pPr>
      <m:oMathPara>
        <m:oMath>
          <m:eqArr>
            <m:eqArrPr>
              <m:maxDist m:val="1"/>
              <m:ctrlPr>
                <w:ins w:id="4298" w:author="峰 高" w:date="2024-05-14T14:37:00Z">
                  <w:rPr>
                    <w:rFonts w:ascii="Cambria Math" w:hAnsi="Cambria Math"/>
                    <w:i/>
                    <w:iCs/>
                  </w:rPr>
                </w:ins>
              </m:ctrlPr>
            </m:eqArrPr>
            <m:e>
              <m:sSub>
                <m:sSubPr>
                  <m:ctrlPr>
                    <w:ins w:id="4299" w:author="峰 高" w:date="2024-05-14T14:34:00Z">
                      <w:rPr>
                        <w:rFonts w:ascii="Cambria Math" w:hAnsi="Cambria Math"/>
                        <w:iCs/>
                      </w:rPr>
                    </w:ins>
                  </m:ctrlPr>
                </m:sSubPr>
                <m:e>
                  <w:ins w:id="4300" w:author="峰 高" w:date="2024-05-14T14:34:00Z">
                    <m:r>
                      <m:rPr/>
                      <w:rPr>
                        <w:rFonts w:ascii="Cambria Math" w:hAnsi="Cambria Math"/>
                      </w:rPr>
                      <m:t>S</m:t>
                    </m:r>
                  </w:ins>
                  <m:ctrlPr>
                    <w:ins w:id="4301" w:author="峰 高" w:date="2024-05-14T14:34:00Z">
                      <w:rPr>
                        <w:rFonts w:ascii="Cambria Math" w:hAnsi="Cambria Math"/>
                        <w:iCs/>
                      </w:rPr>
                    </w:ins>
                  </m:ctrlPr>
                </m:e>
                <m:sub>
                  <w:ins w:id="4302" w:author="峰 高" w:date="2024-05-14T14:34:00Z">
                    <m:r>
                      <m:rPr/>
                      <w:rPr>
                        <w:rFonts w:ascii="Cambria Math" w:hAnsi="Cambria Math"/>
                      </w:rPr>
                      <m:t>P</m:t>
                    </m:r>
                  </w:ins>
                  <m:ctrlPr>
                    <w:ins w:id="4303" w:author="峰 高" w:date="2024-05-14T14:34:00Z">
                      <w:rPr>
                        <w:rFonts w:ascii="Cambria Math" w:hAnsi="Cambria Math"/>
                        <w:iCs/>
                      </w:rPr>
                    </w:ins>
                  </m:ctrlPr>
                </m:sub>
              </m:sSub>
              <m:sSub>
                <m:sSubPr>
                  <m:ctrlPr>
                    <w:ins w:id="4304" w:author="峰 高" w:date="2024-05-14T14:34:00Z">
                      <w:rPr>
                        <w:rFonts w:ascii="Cambria Math" w:hAnsi="Cambria Math"/>
                        <w:iCs/>
                      </w:rPr>
                    </w:ins>
                  </m:ctrlPr>
                </m:sSubPr>
                <m:e>
                  <w:ins w:id="4305" w:author="峰 高" w:date="2024-05-14T14:34:00Z">
                    <m:r>
                      <m:rPr/>
                      <w:rPr>
                        <w:rFonts w:ascii="Cambria Math" w:hAnsi="Cambria Math"/>
                      </w:rPr>
                      <m:t>O</m:t>
                    </m:r>
                  </w:ins>
                  <m:ctrlPr>
                    <w:ins w:id="4306" w:author="峰 高" w:date="2024-05-14T14:34:00Z">
                      <w:rPr>
                        <w:rFonts w:ascii="Cambria Math" w:hAnsi="Cambria Math"/>
                        <w:iCs/>
                      </w:rPr>
                    </w:ins>
                  </m:ctrlPr>
                </m:e>
                <m:sub>
                  <w:ins w:id="4307" w:author="峰 高" w:date="2024-05-14T14:34:00Z">
                    <m:r>
                      <m:rPr/>
                      <w:rPr>
                        <w:rFonts w:ascii="Cambria Math" w:hAnsi="Cambria Math"/>
                      </w:rPr>
                      <m:t>2</m:t>
                    </m:r>
                  </w:ins>
                  <m:ctrlPr>
                    <w:ins w:id="4308" w:author="峰 高" w:date="2024-05-14T14:34:00Z">
                      <w:rPr>
                        <w:rFonts w:ascii="Cambria Math" w:hAnsi="Cambria Math"/>
                        <w:iCs/>
                      </w:rPr>
                    </w:ins>
                  </m:ctrlPr>
                </m:sub>
              </m:sSub>
              <w:ins w:id="4309" w:author="峰 高" w:date="2024-05-14T14:34:00Z">
                <m:r>
                  <m:rPr/>
                  <w:rPr>
                    <w:rFonts w:ascii="Cambria Math" w:hAnsi="Cambria Math"/>
                  </w:rPr>
                  <m:t>=</m:t>
                </m:r>
              </w:ins>
              <m:f>
                <m:fPr>
                  <m:ctrlPr>
                    <w:ins w:id="4310" w:author="峰 高" w:date="2024-05-14T14:34:00Z">
                      <w:rPr>
                        <w:rFonts w:ascii="Cambria Math" w:hAnsi="Cambria Math"/>
                        <w:iCs/>
                      </w:rPr>
                    </w:ins>
                  </m:ctrlPr>
                </m:fPr>
                <m:num>
                  <m:sSub>
                    <m:sSubPr>
                      <m:ctrlPr>
                        <w:ins w:id="4311" w:author="峰 高" w:date="2024-05-14T14:34:00Z">
                          <w:rPr>
                            <w:rFonts w:ascii="Cambria Math" w:hAnsi="Cambria Math"/>
                            <w:iCs/>
                          </w:rPr>
                        </w:ins>
                      </m:ctrlPr>
                    </m:sSubPr>
                    <m:e>
                      <w:ins w:id="4312" w:author="峰 高" w:date="2024-05-14T14:34:00Z">
                        <m:r>
                          <m:rPr/>
                          <w:rPr>
                            <w:rFonts w:ascii="Cambria Math" w:hAnsi="Cambria Math"/>
                          </w:rPr>
                          <m:t>C</m:t>
                        </m:r>
                      </w:ins>
                      <m:ctrlPr>
                        <w:ins w:id="4313" w:author="峰 高" w:date="2024-05-14T14:34:00Z">
                          <w:rPr>
                            <w:rFonts w:ascii="Cambria Math" w:hAnsi="Cambria Math"/>
                            <w:iCs/>
                          </w:rPr>
                        </w:ins>
                      </m:ctrlPr>
                    </m:e>
                    <m:sub>
                      <m:sSub>
                        <m:sSubPr>
                          <m:ctrlPr>
                            <w:ins w:id="4314" w:author="峰 高" w:date="2024-05-14T14:34:00Z">
                              <w:rPr>
                                <w:rFonts w:ascii="Cambria Math" w:hAnsi="Cambria Math"/>
                                <w:iCs/>
                              </w:rPr>
                            </w:ins>
                          </m:ctrlPr>
                        </m:sSubPr>
                        <m:e>
                          <w:ins w:id="4315" w:author="峰 高" w:date="2024-05-14T14:34:00Z">
                            <m:r>
                              <m:rPr/>
                              <w:rPr>
                                <w:rFonts w:ascii="Cambria Math" w:hAnsi="Cambria Math"/>
                              </w:rPr>
                              <m:t>H</m:t>
                            </m:r>
                          </w:ins>
                          <m:ctrlPr>
                            <w:ins w:id="4316" w:author="峰 高" w:date="2024-05-14T14:34:00Z">
                              <w:rPr>
                                <w:rFonts w:ascii="Cambria Math" w:hAnsi="Cambria Math"/>
                                <w:iCs/>
                              </w:rPr>
                            </w:ins>
                          </m:ctrlPr>
                        </m:e>
                        <m:sub>
                          <w:ins w:id="4317" w:author="峰 高" w:date="2024-05-14T14:34:00Z">
                            <m:r>
                              <m:rPr/>
                              <w:rPr>
                                <w:rFonts w:ascii="Cambria Math" w:hAnsi="Cambria Math"/>
                              </w:rPr>
                              <m:t>b</m:t>
                            </m:r>
                          </w:ins>
                          <m:ctrlPr>
                            <w:ins w:id="4318" w:author="峰 高" w:date="2024-05-14T14:34:00Z">
                              <w:rPr>
                                <w:rFonts w:ascii="Cambria Math" w:hAnsi="Cambria Math"/>
                                <w:iCs/>
                              </w:rPr>
                            </w:ins>
                          </m:ctrlPr>
                        </m:sub>
                      </m:sSub>
                      <m:sSub>
                        <m:sSubPr>
                          <m:ctrlPr>
                            <w:ins w:id="4319" w:author="峰 高" w:date="2024-05-14T14:34:00Z">
                              <w:rPr>
                                <w:rFonts w:ascii="Cambria Math" w:hAnsi="Cambria Math"/>
                                <w:iCs/>
                              </w:rPr>
                            </w:ins>
                          </m:ctrlPr>
                        </m:sSubPr>
                        <m:e>
                          <w:ins w:id="4320" w:author="峰 高" w:date="2024-05-14T14:34:00Z">
                            <m:r>
                              <m:rPr/>
                              <w:rPr>
                                <w:rFonts w:ascii="Cambria Math" w:hAnsi="Cambria Math"/>
                              </w:rPr>
                              <m:t>O</m:t>
                            </m:r>
                          </w:ins>
                          <m:ctrlPr>
                            <w:ins w:id="4321" w:author="峰 高" w:date="2024-05-14T14:34:00Z">
                              <w:rPr>
                                <w:rFonts w:ascii="Cambria Math" w:hAnsi="Cambria Math"/>
                                <w:iCs/>
                              </w:rPr>
                            </w:ins>
                          </m:ctrlPr>
                        </m:e>
                        <m:sub>
                          <w:ins w:id="4322" w:author="峰 高" w:date="2024-05-14T14:34:00Z">
                            <m:r>
                              <m:rPr/>
                              <w:rPr>
                                <w:rFonts w:ascii="Cambria Math" w:hAnsi="Cambria Math"/>
                              </w:rPr>
                              <m:t>2</m:t>
                            </m:r>
                          </w:ins>
                          <m:ctrlPr>
                            <w:ins w:id="4323" w:author="峰 高" w:date="2024-05-14T14:34:00Z">
                              <w:rPr>
                                <w:rFonts w:ascii="Cambria Math" w:hAnsi="Cambria Math"/>
                                <w:iCs/>
                              </w:rPr>
                            </w:ins>
                          </m:ctrlPr>
                        </m:sub>
                      </m:sSub>
                      <m:ctrlPr>
                        <w:ins w:id="4324" w:author="峰 高" w:date="2024-05-14T14:34:00Z">
                          <w:rPr>
                            <w:rFonts w:ascii="Cambria Math" w:hAnsi="Cambria Math"/>
                            <w:iCs/>
                          </w:rPr>
                        </w:ins>
                      </m:ctrlPr>
                    </m:sub>
                  </m:sSub>
                  <m:ctrlPr>
                    <w:ins w:id="4325" w:author="峰 高" w:date="2024-05-14T14:34:00Z">
                      <w:rPr>
                        <w:rFonts w:ascii="Cambria Math" w:hAnsi="Cambria Math"/>
                        <w:iCs/>
                      </w:rPr>
                    </w:ins>
                  </m:ctrlPr>
                </m:num>
                <m:den>
                  <m:sSub>
                    <m:sSubPr>
                      <m:ctrlPr>
                        <w:ins w:id="4326" w:author="峰 高" w:date="2024-05-14T14:34:00Z">
                          <w:rPr>
                            <w:rFonts w:ascii="Cambria Math" w:hAnsi="Cambria Math"/>
                            <w:iCs/>
                          </w:rPr>
                        </w:ins>
                      </m:ctrlPr>
                    </m:sSubPr>
                    <m:e>
                      <w:ins w:id="4327" w:author="峰 高" w:date="2024-05-14T14:34:00Z">
                        <m:r>
                          <m:rPr/>
                          <w:rPr>
                            <w:rFonts w:ascii="Cambria Math" w:hAnsi="Cambria Math"/>
                          </w:rPr>
                          <m:t>C</m:t>
                        </m:r>
                      </w:ins>
                      <m:ctrlPr>
                        <w:ins w:id="4328" w:author="峰 高" w:date="2024-05-14T14:34:00Z">
                          <w:rPr>
                            <w:rFonts w:ascii="Cambria Math" w:hAnsi="Cambria Math"/>
                            <w:iCs/>
                          </w:rPr>
                        </w:ins>
                      </m:ctrlPr>
                    </m:e>
                    <m:sub>
                      <m:sSub>
                        <m:sSubPr>
                          <m:ctrlPr>
                            <w:ins w:id="4329" w:author="峰 高" w:date="2024-05-14T14:34:00Z">
                              <w:rPr>
                                <w:rFonts w:ascii="Cambria Math" w:hAnsi="Cambria Math"/>
                                <w:iCs/>
                              </w:rPr>
                            </w:ins>
                          </m:ctrlPr>
                        </m:sSubPr>
                        <m:e>
                          <w:ins w:id="4330" w:author="峰 高" w:date="2024-05-14T14:34:00Z">
                            <m:r>
                              <m:rPr/>
                              <w:rPr>
                                <w:rFonts w:ascii="Cambria Math" w:hAnsi="Cambria Math"/>
                              </w:rPr>
                              <m:t>H</m:t>
                            </m:r>
                          </w:ins>
                          <m:ctrlPr>
                            <w:ins w:id="4331" w:author="峰 高" w:date="2024-05-14T14:34:00Z">
                              <w:rPr>
                                <w:rFonts w:ascii="Cambria Math" w:hAnsi="Cambria Math"/>
                                <w:iCs/>
                              </w:rPr>
                            </w:ins>
                          </m:ctrlPr>
                        </m:e>
                        <m:sub>
                          <w:ins w:id="4332" w:author="峰 高" w:date="2024-05-14T14:34:00Z">
                            <m:r>
                              <m:rPr/>
                              <w:rPr>
                                <w:rFonts w:ascii="Cambria Math" w:hAnsi="Cambria Math"/>
                              </w:rPr>
                              <m:t>b</m:t>
                            </m:r>
                          </w:ins>
                          <m:ctrlPr>
                            <w:ins w:id="4333" w:author="峰 高" w:date="2024-05-14T14:34:00Z">
                              <w:rPr>
                                <w:rFonts w:ascii="Cambria Math" w:hAnsi="Cambria Math"/>
                                <w:iCs/>
                              </w:rPr>
                            </w:ins>
                          </m:ctrlPr>
                        </m:sub>
                      </m:sSub>
                      <m:sSub>
                        <m:sSubPr>
                          <m:ctrlPr>
                            <w:ins w:id="4334" w:author="峰 高" w:date="2024-05-14T14:34:00Z">
                              <w:rPr>
                                <w:rFonts w:ascii="Cambria Math" w:hAnsi="Cambria Math"/>
                                <w:iCs/>
                              </w:rPr>
                            </w:ins>
                          </m:ctrlPr>
                        </m:sSubPr>
                        <m:e>
                          <w:ins w:id="4335" w:author="峰 高" w:date="2024-05-14T14:34:00Z">
                            <m:r>
                              <m:rPr/>
                              <w:rPr>
                                <w:rFonts w:ascii="Cambria Math" w:hAnsi="Cambria Math"/>
                              </w:rPr>
                              <m:t>O</m:t>
                            </m:r>
                          </w:ins>
                          <m:ctrlPr>
                            <w:ins w:id="4336" w:author="峰 高" w:date="2024-05-14T14:34:00Z">
                              <w:rPr>
                                <w:rFonts w:ascii="Cambria Math" w:hAnsi="Cambria Math"/>
                                <w:iCs/>
                              </w:rPr>
                            </w:ins>
                          </m:ctrlPr>
                        </m:e>
                        <m:sub>
                          <w:ins w:id="4337" w:author="峰 高" w:date="2024-05-14T14:34:00Z">
                            <m:r>
                              <m:rPr/>
                              <w:rPr>
                                <w:rFonts w:ascii="Cambria Math" w:hAnsi="Cambria Math"/>
                              </w:rPr>
                              <m:t>2</m:t>
                            </m:r>
                          </w:ins>
                          <m:ctrlPr>
                            <w:ins w:id="4338" w:author="峰 高" w:date="2024-05-14T14:34:00Z">
                              <w:rPr>
                                <w:rFonts w:ascii="Cambria Math" w:hAnsi="Cambria Math"/>
                                <w:iCs/>
                              </w:rPr>
                            </w:ins>
                          </m:ctrlPr>
                        </m:sub>
                      </m:sSub>
                      <m:ctrlPr>
                        <w:ins w:id="4339" w:author="峰 高" w:date="2024-05-14T14:34:00Z">
                          <w:rPr>
                            <w:rFonts w:ascii="Cambria Math" w:hAnsi="Cambria Math"/>
                            <w:iCs/>
                          </w:rPr>
                        </w:ins>
                      </m:ctrlPr>
                    </m:sub>
                  </m:sSub>
                  <w:ins w:id="4340" w:author="峰 高" w:date="2024-05-14T14:34:00Z">
                    <m:r>
                      <m:rPr/>
                      <w:rPr>
                        <w:rFonts w:ascii="Cambria Math" w:hAnsi="Cambria Math"/>
                      </w:rPr>
                      <m:t>+</m:t>
                    </m:r>
                  </w:ins>
                  <m:sSub>
                    <m:sSubPr>
                      <m:ctrlPr>
                        <w:ins w:id="4341" w:author="峰 高" w:date="2024-05-14T14:34:00Z">
                          <w:rPr>
                            <w:rFonts w:ascii="Cambria Math" w:hAnsi="Cambria Math"/>
                            <w:iCs/>
                          </w:rPr>
                        </w:ins>
                      </m:ctrlPr>
                    </m:sSubPr>
                    <m:e>
                      <w:ins w:id="4342" w:author="峰 高" w:date="2024-05-14T14:34:00Z">
                        <m:r>
                          <m:rPr/>
                          <w:rPr>
                            <w:rFonts w:ascii="Cambria Math" w:hAnsi="Cambria Math"/>
                          </w:rPr>
                          <m:t>C</m:t>
                        </m:r>
                      </w:ins>
                      <m:ctrlPr>
                        <w:ins w:id="4343" w:author="峰 高" w:date="2024-05-14T14:34:00Z">
                          <w:rPr>
                            <w:rFonts w:ascii="Cambria Math" w:hAnsi="Cambria Math"/>
                            <w:iCs/>
                          </w:rPr>
                        </w:ins>
                      </m:ctrlPr>
                    </m:e>
                    <m:sub>
                      <m:sSub>
                        <m:sSubPr>
                          <m:ctrlPr>
                            <w:ins w:id="4344" w:author="峰 高" w:date="2024-05-14T14:34:00Z">
                              <w:rPr>
                                <w:rFonts w:ascii="Cambria Math" w:hAnsi="Cambria Math"/>
                                <w:iCs/>
                              </w:rPr>
                            </w:ins>
                          </m:ctrlPr>
                        </m:sSubPr>
                        <m:e>
                          <w:ins w:id="4345" w:author="峰 高" w:date="2024-05-14T14:34:00Z">
                            <m:r>
                              <m:rPr/>
                              <w:rPr>
                                <w:rFonts w:ascii="Cambria Math" w:hAnsi="Cambria Math"/>
                              </w:rPr>
                              <m:t>H</m:t>
                            </m:r>
                          </w:ins>
                          <m:ctrlPr>
                            <w:ins w:id="4346" w:author="峰 高" w:date="2024-05-14T14:34:00Z">
                              <w:rPr>
                                <w:rFonts w:ascii="Cambria Math" w:hAnsi="Cambria Math"/>
                                <w:iCs/>
                              </w:rPr>
                            </w:ins>
                          </m:ctrlPr>
                        </m:e>
                        <m:sub>
                          <w:ins w:id="4347" w:author="峰 高" w:date="2024-05-14T14:34:00Z">
                            <m:r>
                              <m:rPr/>
                              <w:rPr>
                                <w:rFonts w:ascii="Cambria Math" w:hAnsi="Cambria Math"/>
                              </w:rPr>
                              <m:t>b</m:t>
                            </m:r>
                          </w:ins>
                          <m:ctrlPr>
                            <w:ins w:id="4348" w:author="峰 高" w:date="2024-05-14T14:34:00Z">
                              <w:rPr>
                                <w:rFonts w:ascii="Cambria Math" w:hAnsi="Cambria Math"/>
                                <w:iCs/>
                              </w:rPr>
                            </w:ins>
                          </m:ctrlPr>
                        </m:sub>
                      </m:sSub>
                      <m:ctrlPr>
                        <w:ins w:id="4349" w:author="峰 高" w:date="2024-05-14T14:34:00Z">
                          <w:rPr>
                            <w:rFonts w:ascii="Cambria Math" w:hAnsi="Cambria Math"/>
                            <w:iCs/>
                          </w:rPr>
                        </w:ins>
                      </m:ctrlPr>
                    </m:sub>
                  </m:sSub>
                  <m:ctrlPr>
                    <w:ins w:id="4350" w:author="峰 高" w:date="2024-05-14T14:34:00Z">
                      <w:rPr>
                        <w:rFonts w:ascii="Cambria Math" w:hAnsi="Cambria Math"/>
                        <w:iCs/>
                      </w:rPr>
                    </w:ins>
                  </m:ctrlPr>
                </m:den>
              </m:f>
              <w:ins w:id="4351" w:author="峰 高" w:date="2024-05-14T14:36:00Z">
                <m:r>
                  <m:rPr/>
                  <w:rPr>
                    <w:rFonts w:ascii="Cambria Math" w:hAnsi="Cambria Math"/>
                  </w:rPr>
                  <m:t>=</m:t>
                </m:r>
              </w:ins>
              <m:f>
                <m:fPr>
                  <m:ctrlPr>
                    <w:ins w:id="4352" w:author="峰 高" w:date="2024-05-14T14:36:00Z">
                      <w:rPr>
                        <w:rFonts w:ascii="Cambria Math" w:hAnsi="Cambria Math"/>
                        <w:iCs/>
                      </w:rPr>
                    </w:ins>
                  </m:ctrlPr>
                </m:fPr>
                <m:num>
                  <m:sSubSup>
                    <m:sSubSupPr>
                      <m:ctrlPr>
                        <w:ins w:id="4353" w:author="峰 高" w:date="2024-05-14T14:36:00Z">
                          <w:rPr>
                            <w:rFonts w:ascii="Cambria Math" w:hAnsi="Cambria Math"/>
                            <w:iCs/>
                          </w:rPr>
                        </w:ins>
                      </m:ctrlPr>
                    </m:sSubSupPr>
                    <m:e>
                      <w:ins w:id="4354" w:author="峰 高" w:date="2024-05-14T14:36:00Z">
                        <m:r>
                          <m:rPr/>
                          <w:rPr>
                            <w:rFonts w:ascii="Cambria Math" w:hAnsi="Cambria Math"/>
                          </w:rPr>
                          <m:t>ε</m:t>
                        </m:r>
                      </w:ins>
                      <m:ctrlPr>
                        <w:ins w:id="4355" w:author="峰 高" w:date="2024-05-14T14:36:00Z">
                          <w:rPr>
                            <w:rFonts w:ascii="Cambria Math" w:hAnsi="Cambria Math"/>
                            <w:iCs/>
                          </w:rPr>
                        </w:ins>
                      </m:ctrlPr>
                    </m:e>
                    <m:sub>
                      <m:sSub>
                        <m:sSubPr>
                          <m:ctrlPr>
                            <w:ins w:id="4356" w:author="峰 高" w:date="2024-05-14T14:36:00Z">
                              <w:rPr>
                                <w:rFonts w:ascii="Cambria Math" w:hAnsi="Cambria Math"/>
                                <w:iCs/>
                              </w:rPr>
                            </w:ins>
                          </m:ctrlPr>
                        </m:sSubPr>
                        <m:e>
                          <w:ins w:id="4357" w:author="峰 高" w:date="2024-05-14T14:36:00Z">
                            <m:r>
                              <m:rPr/>
                              <w:rPr>
                                <w:rFonts w:ascii="Cambria Math" w:hAnsi="Cambria Math"/>
                              </w:rPr>
                              <m:t>H</m:t>
                            </m:r>
                          </w:ins>
                          <m:ctrlPr>
                            <w:ins w:id="4358" w:author="峰 高" w:date="2024-05-14T14:36:00Z">
                              <w:rPr>
                                <w:rFonts w:ascii="Cambria Math" w:hAnsi="Cambria Math"/>
                                <w:iCs/>
                              </w:rPr>
                            </w:ins>
                          </m:ctrlPr>
                        </m:e>
                        <m:sub>
                          <w:ins w:id="4359" w:author="峰 高" w:date="2024-05-14T14:36:00Z">
                            <m:r>
                              <m:rPr/>
                              <w:rPr>
                                <w:rFonts w:ascii="Cambria Math" w:hAnsi="Cambria Math"/>
                              </w:rPr>
                              <m:t>b</m:t>
                            </m:r>
                          </w:ins>
                          <m:ctrlPr>
                            <w:ins w:id="4360" w:author="峰 高" w:date="2024-05-14T14:36:00Z">
                              <w:rPr>
                                <w:rFonts w:ascii="Cambria Math" w:hAnsi="Cambria Math"/>
                                <w:iCs/>
                              </w:rPr>
                            </w:ins>
                          </m:ctrlPr>
                        </m:sub>
                      </m:sSub>
                      <m:ctrlPr>
                        <w:ins w:id="4361" w:author="峰 高" w:date="2024-05-14T14:36:00Z">
                          <w:rPr>
                            <w:rFonts w:ascii="Cambria Math" w:hAnsi="Cambria Math"/>
                            <w:iCs/>
                          </w:rPr>
                        </w:ins>
                      </m:ctrlPr>
                    </m:sub>
                    <m:sup>
                      <m:sSub>
                        <m:sSubPr>
                          <m:ctrlPr>
                            <w:ins w:id="4362" w:author="峰 高" w:date="2024-05-14T14:36:00Z">
                              <w:rPr>
                                <w:rFonts w:ascii="Cambria Math" w:hAnsi="Cambria Math"/>
                                <w:iCs/>
                              </w:rPr>
                            </w:ins>
                          </m:ctrlPr>
                        </m:sSubPr>
                        <m:e>
                          <w:ins w:id="4363" w:author="峰 高" w:date="2024-05-14T14:36:00Z">
                            <m:r>
                              <m:rPr/>
                              <w:rPr>
                                <w:rFonts w:ascii="Cambria Math" w:hAnsi="Cambria Math"/>
                              </w:rPr>
                              <m:t>λ</m:t>
                            </m:r>
                          </w:ins>
                          <m:ctrlPr>
                            <w:ins w:id="4364" w:author="峰 高" w:date="2024-05-14T14:36:00Z">
                              <w:rPr>
                                <w:rFonts w:ascii="Cambria Math" w:hAnsi="Cambria Math"/>
                                <w:iCs/>
                              </w:rPr>
                            </w:ins>
                          </m:ctrlPr>
                        </m:e>
                        <m:sub>
                          <w:ins w:id="4365" w:author="峰 高" w:date="2024-05-14T14:36:00Z">
                            <m:r>
                              <m:rPr/>
                              <w:rPr>
                                <w:rFonts w:ascii="Cambria Math" w:hAnsi="Cambria Math"/>
                              </w:rPr>
                              <m:t>2</m:t>
                            </m:r>
                          </w:ins>
                          <m:ctrlPr>
                            <w:ins w:id="4366" w:author="峰 高" w:date="2024-05-14T14:36:00Z">
                              <w:rPr>
                                <w:rFonts w:ascii="Cambria Math" w:hAnsi="Cambria Math"/>
                                <w:iCs/>
                              </w:rPr>
                            </w:ins>
                          </m:ctrlPr>
                        </m:sub>
                      </m:sSub>
                      <m:ctrlPr>
                        <w:ins w:id="4367" w:author="峰 高" w:date="2024-05-14T14:36:00Z">
                          <w:rPr>
                            <w:rFonts w:ascii="Cambria Math" w:hAnsi="Cambria Math"/>
                            <w:iCs/>
                          </w:rPr>
                        </w:ins>
                      </m:ctrlPr>
                    </m:sup>
                  </m:sSubSup>
                  <m:d>
                    <m:dPr>
                      <m:ctrlPr>
                        <w:ins w:id="4368" w:author="峰 高" w:date="2024-05-14T14:36:00Z">
                          <w:rPr>
                            <w:rFonts w:ascii="Cambria Math" w:hAnsi="Cambria Math"/>
                            <w:i/>
                            <w:iCs/>
                          </w:rPr>
                        </w:ins>
                      </m:ctrlPr>
                    </m:dPr>
                    <m:e>
                      <m:f>
                        <m:fPr>
                          <m:ctrlPr>
                            <w:ins w:id="4369" w:author="峰 高" w:date="2024-05-14T14:36:00Z">
                              <w:rPr>
                                <w:rFonts w:ascii="Cambria Math" w:hAnsi="Cambria Math"/>
                                <w:iCs/>
                              </w:rPr>
                            </w:ins>
                          </m:ctrlPr>
                        </m:fPr>
                        <m:num>
                          <m:sSub>
                            <m:sSubPr>
                              <m:ctrlPr>
                                <w:ins w:id="4370" w:author="峰 高" w:date="2024-05-14T14:36:00Z">
                                  <w:rPr>
                                    <w:rFonts w:ascii="Cambria Math" w:hAnsi="Cambria Math"/>
                                    <w:iCs/>
                                  </w:rPr>
                                </w:ins>
                              </m:ctrlPr>
                            </m:sSubPr>
                            <m:e>
                              <w:ins w:id="4371" w:author="峰 高" w:date="2024-05-14T14:36:00Z">
                                <m:r>
                                  <m:rPr/>
                                  <w:rPr>
                                    <w:rFonts w:ascii="Cambria Math" w:hAnsi="Cambria Math"/>
                                  </w:rPr>
                                  <m:t>D</m:t>
                                </m:r>
                              </w:ins>
                              <m:ctrlPr>
                                <w:ins w:id="4372" w:author="峰 高" w:date="2024-05-14T14:36:00Z">
                                  <w:rPr>
                                    <w:rFonts w:ascii="Cambria Math" w:hAnsi="Cambria Math"/>
                                    <w:iCs/>
                                  </w:rPr>
                                </w:ins>
                              </m:ctrlPr>
                            </m:e>
                            <m:sub>
                              <m:sSub>
                                <m:sSubPr>
                                  <m:ctrlPr>
                                    <w:ins w:id="4373" w:author="峰 高" w:date="2024-05-14T14:36:00Z">
                                      <w:rPr>
                                        <w:rFonts w:ascii="Cambria Math" w:hAnsi="Cambria Math"/>
                                        <w:iCs/>
                                      </w:rPr>
                                    </w:ins>
                                  </m:ctrlPr>
                                </m:sSubPr>
                                <m:e>
                                  <w:ins w:id="4374" w:author="峰 高" w:date="2024-05-14T14:36:00Z">
                                    <m:r>
                                      <m:rPr/>
                                      <w:rPr>
                                        <w:rFonts w:ascii="Cambria Math" w:hAnsi="Cambria Math"/>
                                      </w:rPr>
                                      <m:t>λ</m:t>
                                    </m:r>
                                  </w:ins>
                                  <m:ctrlPr>
                                    <w:ins w:id="4375" w:author="峰 高" w:date="2024-05-14T14:36:00Z">
                                      <w:rPr>
                                        <w:rFonts w:ascii="Cambria Math" w:hAnsi="Cambria Math"/>
                                        <w:iCs/>
                                      </w:rPr>
                                    </w:ins>
                                  </m:ctrlPr>
                                </m:e>
                                <m:sub>
                                  <w:ins w:id="4376" w:author="峰 高" w:date="2024-05-14T14:36:00Z">
                                    <m:r>
                                      <m:rPr/>
                                      <w:rPr>
                                        <w:rFonts w:ascii="Cambria Math" w:hAnsi="Cambria Math"/>
                                      </w:rPr>
                                      <m:t>1</m:t>
                                    </m:r>
                                  </w:ins>
                                  <m:ctrlPr>
                                    <w:ins w:id="4377" w:author="峰 高" w:date="2024-05-14T14:36:00Z">
                                      <w:rPr>
                                        <w:rFonts w:ascii="Cambria Math" w:hAnsi="Cambria Math"/>
                                        <w:iCs/>
                                      </w:rPr>
                                    </w:ins>
                                  </m:ctrlPr>
                                </m:sub>
                              </m:sSub>
                              <m:ctrlPr>
                                <w:ins w:id="4378" w:author="峰 高" w:date="2024-05-14T14:36:00Z">
                                  <w:rPr>
                                    <w:rFonts w:ascii="Cambria Math" w:hAnsi="Cambria Math"/>
                                    <w:iCs/>
                                  </w:rPr>
                                </w:ins>
                              </m:ctrlPr>
                            </m:sub>
                          </m:sSub>
                          <m:ctrlPr>
                            <w:ins w:id="4379" w:author="峰 高" w:date="2024-05-14T14:36:00Z">
                              <w:rPr>
                                <w:rFonts w:ascii="Cambria Math" w:hAnsi="Cambria Math"/>
                                <w:iCs/>
                              </w:rPr>
                            </w:ins>
                          </m:ctrlPr>
                        </m:num>
                        <m:den>
                          <m:sSub>
                            <m:sSubPr>
                              <m:ctrlPr>
                                <w:ins w:id="4380" w:author="峰 高" w:date="2024-05-14T14:36:00Z">
                                  <w:rPr>
                                    <w:rFonts w:ascii="Cambria Math" w:hAnsi="Cambria Math"/>
                                    <w:iCs/>
                                  </w:rPr>
                                </w:ins>
                              </m:ctrlPr>
                            </m:sSubPr>
                            <m:e>
                              <w:ins w:id="4381" w:author="峰 高" w:date="2024-05-14T14:36:00Z">
                                <m:r>
                                  <m:rPr/>
                                  <w:rPr>
                                    <w:rFonts w:ascii="Cambria Math" w:hAnsi="Cambria Math"/>
                                  </w:rPr>
                                  <m:t>D</m:t>
                                </m:r>
                              </w:ins>
                              <m:ctrlPr>
                                <w:ins w:id="4382" w:author="峰 高" w:date="2024-05-14T14:36:00Z">
                                  <w:rPr>
                                    <w:rFonts w:ascii="Cambria Math" w:hAnsi="Cambria Math"/>
                                    <w:iCs/>
                                  </w:rPr>
                                </w:ins>
                              </m:ctrlPr>
                            </m:e>
                            <m:sub>
                              <m:sSub>
                                <m:sSubPr>
                                  <m:ctrlPr>
                                    <w:ins w:id="4383" w:author="峰 高" w:date="2024-05-14T14:36:00Z">
                                      <w:rPr>
                                        <w:rFonts w:ascii="Cambria Math" w:hAnsi="Cambria Math"/>
                                        <w:iCs/>
                                      </w:rPr>
                                    </w:ins>
                                  </m:ctrlPr>
                                </m:sSubPr>
                                <m:e>
                                  <w:ins w:id="4384" w:author="峰 高" w:date="2024-05-14T14:36:00Z">
                                    <m:r>
                                      <m:rPr/>
                                      <w:rPr>
                                        <w:rFonts w:ascii="Cambria Math" w:hAnsi="Cambria Math"/>
                                      </w:rPr>
                                      <m:t>λ</m:t>
                                    </m:r>
                                  </w:ins>
                                  <m:ctrlPr>
                                    <w:ins w:id="4385" w:author="峰 高" w:date="2024-05-14T14:36:00Z">
                                      <w:rPr>
                                        <w:rFonts w:ascii="Cambria Math" w:hAnsi="Cambria Math"/>
                                        <w:iCs/>
                                      </w:rPr>
                                    </w:ins>
                                  </m:ctrlPr>
                                </m:e>
                                <m:sub>
                                  <w:ins w:id="4386" w:author="峰 高" w:date="2024-05-14T14:36:00Z">
                                    <m:r>
                                      <m:rPr/>
                                      <w:rPr>
                                        <w:rFonts w:ascii="Cambria Math" w:hAnsi="Cambria Math"/>
                                      </w:rPr>
                                      <m:t>2</m:t>
                                    </m:r>
                                  </w:ins>
                                  <m:ctrlPr>
                                    <w:ins w:id="4387" w:author="峰 高" w:date="2024-05-14T14:36:00Z">
                                      <w:rPr>
                                        <w:rFonts w:ascii="Cambria Math" w:hAnsi="Cambria Math"/>
                                        <w:iCs/>
                                      </w:rPr>
                                    </w:ins>
                                  </m:ctrlPr>
                                </m:sub>
                              </m:sSub>
                              <m:ctrlPr>
                                <w:ins w:id="4388" w:author="峰 高" w:date="2024-05-14T14:36:00Z">
                                  <w:rPr>
                                    <w:rFonts w:ascii="Cambria Math" w:hAnsi="Cambria Math"/>
                                    <w:iCs/>
                                  </w:rPr>
                                </w:ins>
                              </m:ctrlPr>
                            </m:sub>
                          </m:sSub>
                          <m:ctrlPr>
                            <w:ins w:id="4389" w:author="峰 高" w:date="2024-05-14T14:36:00Z">
                              <w:rPr>
                                <w:rFonts w:ascii="Cambria Math" w:hAnsi="Cambria Math"/>
                                <w:iCs/>
                              </w:rPr>
                            </w:ins>
                          </m:ctrlPr>
                        </m:den>
                      </m:f>
                      <m:ctrlPr>
                        <w:ins w:id="4390" w:author="峰 高" w:date="2024-05-14T14:36:00Z">
                          <w:rPr>
                            <w:rFonts w:ascii="Cambria Math" w:hAnsi="Cambria Math"/>
                            <w:i/>
                            <w:iCs/>
                          </w:rPr>
                        </w:ins>
                      </m:ctrlPr>
                    </m:e>
                  </m:d>
                  <w:ins w:id="4391" w:author="峰 高" w:date="2024-05-14T14:36:00Z">
                    <m:r>
                      <m:rPr/>
                      <w:rPr>
                        <w:rFonts w:ascii="Cambria Math" w:hAnsi="Cambria Math"/>
                      </w:rPr>
                      <m:t>−</m:t>
                    </m:r>
                  </w:ins>
                  <m:sSubSup>
                    <m:sSubSupPr>
                      <m:ctrlPr>
                        <w:ins w:id="4392" w:author="峰 高" w:date="2024-05-14T14:36:00Z">
                          <w:rPr>
                            <w:rFonts w:ascii="Cambria Math" w:hAnsi="Cambria Math"/>
                            <w:iCs/>
                          </w:rPr>
                        </w:ins>
                      </m:ctrlPr>
                    </m:sSubSupPr>
                    <m:e>
                      <w:ins w:id="4393" w:author="峰 高" w:date="2024-05-14T14:36:00Z">
                        <m:r>
                          <m:rPr/>
                          <w:rPr>
                            <w:rFonts w:ascii="Cambria Math" w:hAnsi="Cambria Math"/>
                          </w:rPr>
                          <m:t>ε</m:t>
                        </m:r>
                      </w:ins>
                      <m:ctrlPr>
                        <w:ins w:id="4394" w:author="峰 高" w:date="2024-05-14T14:36:00Z">
                          <w:rPr>
                            <w:rFonts w:ascii="Cambria Math" w:hAnsi="Cambria Math"/>
                            <w:iCs/>
                          </w:rPr>
                        </w:ins>
                      </m:ctrlPr>
                    </m:e>
                    <m:sub>
                      <m:sSub>
                        <m:sSubPr>
                          <m:ctrlPr>
                            <w:ins w:id="4395" w:author="峰 高" w:date="2024-05-14T14:36:00Z">
                              <w:rPr>
                                <w:rFonts w:ascii="Cambria Math" w:hAnsi="Cambria Math"/>
                                <w:iCs/>
                              </w:rPr>
                            </w:ins>
                          </m:ctrlPr>
                        </m:sSubPr>
                        <m:e>
                          <w:ins w:id="4396" w:author="峰 高" w:date="2024-05-14T14:36:00Z">
                            <m:r>
                              <m:rPr/>
                              <w:rPr>
                                <w:rFonts w:ascii="Cambria Math" w:hAnsi="Cambria Math"/>
                              </w:rPr>
                              <m:t>H</m:t>
                            </m:r>
                          </w:ins>
                          <m:ctrlPr>
                            <w:ins w:id="4397" w:author="峰 高" w:date="2024-05-14T14:36:00Z">
                              <w:rPr>
                                <w:rFonts w:ascii="Cambria Math" w:hAnsi="Cambria Math"/>
                                <w:iCs/>
                              </w:rPr>
                            </w:ins>
                          </m:ctrlPr>
                        </m:e>
                        <m:sub>
                          <w:ins w:id="4398" w:author="峰 高" w:date="2024-05-14T14:36:00Z">
                            <m:r>
                              <m:rPr/>
                              <w:rPr>
                                <w:rFonts w:ascii="Cambria Math" w:hAnsi="Cambria Math"/>
                              </w:rPr>
                              <m:t>b</m:t>
                            </m:r>
                          </w:ins>
                          <m:ctrlPr>
                            <w:ins w:id="4399" w:author="峰 高" w:date="2024-05-14T14:36:00Z">
                              <w:rPr>
                                <w:rFonts w:ascii="Cambria Math" w:hAnsi="Cambria Math"/>
                                <w:iCs/>
                              </w:rPr>
                            </w:ins>
                          </m:ctrlPr>
                        </m:sub>
                      </m:sSub>
                      <m:ctrlPr>
                        <w:ins w:id="4400" w:author="峰 高" w:date="2024-05-14T14:36:00Z">
                          <w:rPr>
                            <w:rFonts w:ascii="Cambria Math" w:hAnsi="Cambria Math"/>
                            <w:iCs/>
                          </w:rPr>
                        </w:ins>
                      </m:ctrlPr>
                    </m:sub>
                    <m:sup>
                      <m:sSub>
                        <m:sSubPr>
                          <m:ctrlPr>
                            <w:ins w:id="4401" w:author="峰 高" w:date="2024-05-14T14:36:00Z">
                              <w:rPr>
                                <w:rFonts w:ascii="Cambria Math" w:hAnsi="Cambria Math"/>
                                <w:iCs/>
                              </w:rPr>
                            </w:ins>
                          </m:ctrlPr>
                        </m:sSubPr>
                        <m:e>
                          <w:ins w:id="4402" w:author="峰 高" w:date="2024-05-14T14:36:00Z">
                            <m:r>
                              <m:rPr/>
                              <w:rPr>
                                <w:rFonts w:ascii="Cambria Math" w:hAnsi="Cambria Math"/>
                              </w:rPr>
                              <m:t>λ</m:t>
                            </m:r>
                          </w:ins>
                          <m:ctrlPr>
                            <w:ins w:id="4403" w:author="峰 高" w:date="2024-05-14T14:36:00Z">
                              <w:rPr>
                                <w:rFonts w:ascii="Cambria Math" w:hAnsi="Cambria Math"/>
                                <w:iCs/>
                              </w:rPr>
                            </w:ins>
                          </m:ctrlPr>
                        </m:e>
                        <m:sub>
                          <w:ins w:id="4404" w:author="峰 高" w:date="2024-05-14T14:36:00Z">
                            <m:r>
                              <m:rPr/>
                              <w:rPr>
                                <w:rFonts w:ascii="Cambria Math" w:hAnsi="Cambria Math"/>
                              </w:rPr>
                              <m:t>1</m:t>
                            </m:r>
                          </w:ins>
                          <m:ctrlPr>
                            <w:ins w:id="4405" w:author="峰 高" w:date="2024-05-14T14:36:00Z">
                              <w:rPr>
                                <w:rFonts w:ascii="Cambria Math" w:hAnsi="Cambria Math"/>
                                <w:iCs/>
                              </w:rPr>
                            </w:ins>
                          </m:ctrlPr>
                        </m:sub>
                      </m:sSub>
                      <m:ctrlPr>
                        <w:ins w:id="4406" w:author="峰 高" w:date="2024-05-14T14:36:00Z">
                          <w:rPr>
                            <w:rFonts w:ascii="Cambria Math" w:hAnsi="Cambria Math"/>
                            <w:iCs/>
                          </w:rPr>
                        </w:ins>
                      </m:ctrlPr>
                    </m:sup>
                  </m:sSubSup>
                  <m:ctrlPr>
                    <w:ins w:id="4407" w:author="峰 高" w:date="2024-05-14T14:36:00Z">
                      <w:rPr>
                        <w:rFonts w:ascii="Cambria Math" w:hAnsi="Cambria Math"/>
                        <w:iCs/>
                      </w:rPr>
                    </w:ins>
                  </m:ctrlPr>
                </m:num>
                <m:den>
                  <m:d>
                    <m:dPr>
                      <m:ctrlPr>
                        <w:ins w:id="4408" w:author="峰 高" w:date="2024-05-14T14:36:00Z">
                          <w:rPr>
                            <w:rFonts w:ascii="Cambria Math" w:hAnsi="Cambria Math"/>
                            <w:i/>
                            <w:iCs/>
                          </w:rPr>
                        </w:ins>
                      </m:ctrlPr>
                    </m:dPr>
                    <m:e>
                      <m:sSubSup>
                        <m:sSubSupPr>
                          <m:ctrlPr>
                            <w:ins w:id="4409" w:author="峰 高" w:date="2024-05-14T14:36:00Z">
                              <w:rPr>
                                <w:rFonts w:ascii="Cambria Math" w:hAnsi="Cambria Math"/>
                                <w:iCs/>
                              </w:rPr>
                            </w:ins>
                          </m:ctrlPr>
                        </m:sSubSupPr>
                        <m:e>
                          <w:ins w:id="4410" w:author="峰 高" w:date="2024-05-14T14:36:00Z">
                            <m:r>
                              <m:rPr/>
                              <w:rPr>
                                <w:rFonts w:ascii="Cambria Math" w:hAnsi="Cambria Math"/>
                              </w:rPr>
                              <m:t>ε</m:t>
                            </m:r>
                          </w:ins>
                          <m:ctrlPr>
                            <w:ins w:id="4411" w:author="峰 高" w:date="2024-05-14T14:36:00Z">
                              <w:rPr>
                                <w:rFonts w:ascii="Cambria Math" w:hAnsi="Cambria Math"/>
                                <w:iCs/>
                              </w:rPr>
                            </w:ins>
                          </m:ctrlPr>
                        </m:e>
                        <m:sub>
                          <m:sSub>
                            <m:sSubPr>
                              <m:ctrlPr>
                                <w:ins w:id="4412" w:author="峰 高" w:date="2024-05-14T14:36:00Z">
                                  <w:rPr>
                                    <w:rFonts w:ascii="Cambria Math" w:hAnsi="Cambria Math"/>
                                    <w:iCs/>
                                  </w:rPr>
                                </w:ins>
                              </m:ctrlPr>
                            </m:sSubPr>
                            <m:e>
                              <w:ins w:id="4413" w:author="峰 高" w:date="2024-05-14T14:36:00Z">
                                <m:r>
                                  <m:rPr/>
                                  <w:rPr>
                                    <w:rFonts w:ascii="Cambria Math" w:hAnsi="Cambria Math"/>
                                  </w:rPr>
                                  <m:t>H</m:t>
                                </m:r>
                              </w:ins>
                              <m:ctrlPr>
                                <w:ins w:id="4414" w:author="峰 高" w:date="2024-05-14T14:36:00Z">
                                  <w:rPr>
                                    <w:rFonts w:ascii="Cambria Math" w:hAnsi="Cambria Math"/>
                                    <w:iCs/>
                                  </w:rPr>
                                </w:ins>
                              </m:ctrlPr>
                            </m:e>
                            <m:sub>
                              <w:ins w:id="4415" w:author="峰 高" w:date="2024-05-14T14:36:00Z">
                                <m:r>
                                  <m:rPr/>
                                  <w:rPr>
                                    <w:rFonts w:ascii="Cambria Math" w:hAnsi="Cambria Math"/>
                                  </w:rPr>
                                  <m:t>b</m:t>
                                </m:r>
                              </w:ins>
                              <m:ctrlPr>
                                <w:ins w:id="4416" w:author="峰 高" w:date="2024-05-14T14:36:00Z">
                                  <w:rPr>
                                    <w:rFonts w:ascii="Cambria Math" w:hAnsi="Cambria Math"/>
                                    <w:iCs/>
                                  </w:rPr>
                                </w:ins>
                              </m:ctrlPr>
                            </m:sub>
                          </m:sSub>
                          <m:sSub>
                            <m:sSubPr>
                              <m:ctrlPr>
                                <w:ins w:id="4417" w:author="峰 高" w:date="2024-05-14T14:36:00Z">
                                  <w:rPr>
                                    <w:rFonts w:ascii="Cambria Math" w:hAnsi="Cambria Math"/>
                                    <w:iCs/>
                                  </w:rPr>
                                </w:ins>
                              </m:ctrlPr>
                            </m:sSubPr>
                            <m:e>
                              <w:ins w:id="4418" w:author="峰 高" w:date="2024-05-14T14:36:00Z">
                                <m:r>
                                  <m:rPr/>
                                  <w:rPr>
                                    <w:rFonts w:ascii="Cambria Math" w:hAnsi="Cambria Math"/>
                                  </w:rPr>
                                  <m:t>O</m:t>
                                </m:r>
                              </w:ins>
                              <m:ctrlPr>
                                <w:ins w:id="4419" w:author="峰 高" w:date="2024-05-14T14:36:00Z">
                                  <w:rPr>
                                    <w:rFonts w:ascii="Cambria Math" w:hAnsi="Cambria Math"/>
                                    <w:iCs/>
                                  </w:rPr>
                                </w:ins>
                              </m:ctrlPr>
                            </m:e>
                            <m:sub>
                              <w:ins w:id="4420" w:author="峰 高" w:date="2024-05-14T14:36:00Z">
                                <m:r>
                                  <m:rPr/>
                                  <w:rPr>
                                    <w:rFonts w:ascii="Cambria Math" w:hAnsi="Cambria Math"/>
                                  </w:rPr>
                                  <m:t>2</m:t>
                                </m:r>
                              </w:ins>
                              <m:ctrlPr>
                                <w:ins w:id="4421" w:author="峰 高" w:date="2024-05-14T14:36:00Z">
                                  <w:rPr>
                                    <w:rFonts w:ascii="Cambria Math" w:hAnsi="Cambria Math"/>
                                    <w:iCs/>
                                  </w:rPr>
                                </w:ins>
                              </m:ctrlPr>
                            </m:sub>
                          </m:sSub>
                          <m:ctrlPr>
                            <w:ins w:id="4422" w:author="峰 高" w:date="2024-05-14T14:36:00Z">
                              <w:rPr>
                                <w:rFonts w:ascii="Cambria Math" w:hAnsi="Cambria Math"/>
                                <w:iCs/>
                              </w:rPr>
                            </w:ins>
                          </m:ctrlPr>
                        </m:sub>
                        <m:sup>
                          <m:sSub>
                            <m:sSubPr>
                              <m:ctrlPr>
                                <w:ins w:id="4423" w:author="峰 高" w:date="2024-05-14T14:36:00Z">
                                  <w:rPr>
                                    <w:rFonts w:ascii="Cambria Math" w:hAnsi="Cambria Math"/>
                                    <w:iCs/>
                                  </w:rPr>
                                </w:ins>
                              </m:ctrlPr>
                            </m:sSubPr>
                            <m:e>
                              <w:ins w:id="4424" w:author="峰 高" w:date="2024-05-14T14:36:00Z">
                                <m:r>
                                  <m:rPr/>
                                  <w:rPr>
                                    <w:rFonts w:ascii="Cambria Math" w:hAnsi="Cambria Math"/>
                                  </w:rPr>
                                  <m:t>λ</m:t>
                                </m:r>
                              </w:ins>
                              <m:ctrlPr>
                                <w:ins w:id="4425" w:author="峰 高" w:date="2024-05-14T14:36:00Z">
                                  <w:rPr>
                                    <w:rFonts w:ascii="Cambria Math" w:hAnsi="Cambria Math"/>
                                    <w:iCs/>
                                  </w:rPr>
                                </w:ins>
                              </m:ctrlPr>
                            </m:e>
                            <m:sub>
                              <w:ins w:id="4426" w:author="峰 高" w:date="2024-05-14T14:36:00Z">
                                <m:r>
                                  <m:rPr/>
                                  <w:rPr>
                                    <w:rFonts w:ascii="Cambria Math" w:hAnsi="Cambria Math"/>
                                  </w:rPr>
                                  <m:t>1</m:t>
                                </m:r>
                              </w:ins>
                              <m:ctrlPr>
                                <w:ins w:id="4427" w:author="峰 高" w:date="2024-05-14T14:36:00Z">
                                  <w:rPr>
                                    <w:rFonts w:ascii="Cambria Math" w:hAnsi="Cambria Math"/>
                                    <w:iCs/>
                                  </w:rPr>
                                </w:ins>
                              </m:ctrlPr>
                            </m:sub>
                          </m:sSub>
                          <m:ctrlPr>
                            <w:ins w:id="4428" w:author="峰 高" w:date="2024-05-14T14:36:00Z">
                              <w:rPr>
                                <w:rFonts w:ascii="Cambria Math" w:hAnsi="Cambria Math"/>
                                <w:iCs/>
                              </w:rPr>
                            </w:ins>
                          </m:ctrlPr>
                        </m:sup>
                      </m:sSubSup>
                      <w:ins w:id="4429" w:author="峰 高" w:date="2024-05-14T14:36:00Z">
                        <m:r>
                          <m:rPr/>
                          <w:rPr>
                            <w:rFonts w:ascii="Cambria Math" w:hAnsi="Cambria Math"/>
                          </w:rPr>
                          <m:t>−</m:t>
                        </m:r>
                      </w:ins>
                      <m:sSubSup>
                        <m:sSubSupPr>
                          <m:ctrlPr>
                            <w:ins w:id="4430" w:author="峰 高" w:date="2024-05-14T14:36:00Z">
                              <w:rPr>
                                <w:rFonts w:ascii="Cambria Math" w:hAnsi="Cambria Math"/>
                                <w:iCs/>
                              </w:rPr>
                            </w:ins>
                          </m:ctrlPr>
                        </m:sSubSupPr>
                        <m:e>
                          <w:ins w:id="4431" w:author="峰 高" w:date="2024-05-14T14:36:00Z">
                            <m:r>
                              <m:rPr/>
                              <w:rPr>
                                <w:rFonts w:ascii="Cambria Math" w:hAnsi="Cambria Math"/>
                              </w:rPr>
                              <m:t>ε</m:t>
                            </m:r>
                          </w:ins>
                          <m:ctrlPr>
                            <w:ins w:id="4432" w:author="峰 高" w:date="2024-05-14T14:36:00Z">
                              <w:rPr>
                                <w:rFonts w:ascii="Cambria Math" w:hAnsi="Cambria Math"/>
                                <w:iCs/>
                              </w:rPr>
                            </w:ins>
                          </m:ctrlPr>
                        </m:e>
                        <m:sub>
                          <m:sSub>
                            <m:sSubPr>
                              <m:ctrlPr>
                                <w:ins w:id="4433" w:author="峰 高" w:date="2024-05-14T14:36:00Z">
                                  <w:rPr>
                                    <w:rFonts w:ascii="Cambria Math" w:hAnsi="Cambria Math"/>
                                    <w:iCs/>
                                  </w:rPr>
                                </w:ins>
                              </m:ctrlPr>
                            </m:sSubPr>
                            <m:e>
                              <w:ins w:id="4434" w:author="峰 高" w:date="2024-05-14T14:36:00Z">
                                <m:r>
                                  <m:rPr/>
                                  <w:rPr>
                                    <w:rFonts w:ascii="Cambria Math" w:hAnsi="Cambria Math"/>
                                  </w:rPr>
                                  <m:t>H</m:t>
                                </m:r>
                              </w:ins>
                              <m:ctrlPr>
                                <w:ins w:id="4435" w:author="峰 高" w:date="2024-05-14T14:36:00Z">
                                  <w:rPr>
                                    <w:rFonts w:ascii="Cambria Math" w:hAnsi="Cambria Math"/>
                                    <w:iCs/>
                                  </w:rPr>
                                </w:ins>
                              </m:ctrlPr>
                            </m:e>
                            <m:sub>
                              <w:ins w:id="4436" w:author="峰 高" w:date="2024-05-14T14:36:00Z">
                                <m:r>
                                  <m:rPr/>
                                  <w:rPr>
                                    <w:rFonts w:ascii="Cambria Math" w:hAnsi="Cambria Math"/>
                                  </w:rPr>
                                  <m:t>b</m:t>
                                </m:r>
                              </w:ins>
                              <m:ctrlPr>
                                <w:ins w:id="4437" w:author="峰 高" w:date="2024-05-14T14:36:00Z">
                                  <w:rPr>
                                    <w:rFonts w:ascii="Cambria Math" w:hAnsi="Cambria Math"/>
                                    <w:iCs/>
                                  </w:rPr>
                                </w:ins>
                              </m:ctrlPr>
                            </m:sub>
                          </m:sSub>
                          <m:ctrlPr>
                            <w:ins w:id="4438" w:author="峰 高" w:date="2024-05-14T14:36:00Z">
                              <w:rPr>
                                <w:rFonts w:ascii="Cambria Math" w:hAnsi="Cambria Math"/>
                                <w:iCs/>
                              </w:rPr>
                            </w:ins>
                          </m:ctrlPr>
                        </m:sub>
                        <m:sup>
                          <m:sSub>
                            <m:sSubPr>
                              <m:ctrlPr>
                                <w:ins w:id="4439" w:author="峰 高" w:date="2024-05-14T14:36:00Z">
                                  <w:rPr>
                                    <w:rFonts w:ascii="Cambria Math" w:hAnsi="Cambria Math"/>
                                    <w:iCs/>
                                  </w:rPr>
                                </w:ins>
                              </m:ctrlPr>
                            </m:sSubPr>
                            <m:e>
                              <w:ins w:id="4440" w:author="峰 高" w:date="2024-05-14T14:36:00Z">
                                <m:r>
                                  <m:rPr/>
                                  <w:rPr>
                                    <w:rFonts w:ascii="Cambria Math" w:hAnsi="Cambria Math"/>
                                  </w:rPr>
                                  <m:t>λ</m:t>
                                </m:r>
                              </w:ins>
                              <m:ctrlPr>
                                <w:ins w:id="4441" w:author="峰 高" w:date="2024-05-14T14:36:00Z">
                                  <w:rPr>
                                    <w:rFonts w:ascii="Cambria Math" w:hAnsi="Cambria Math"/>
                                    <w:iCs/>
                                  </w:rPr>
                                </w:ins>
                              </m:ctrlPr>
                            </m:e>
                            <m:sub>
                              <w:ins w:id="4442" w:author="峰 高" w:date="2024-05-14T14:36:00Z">
                                <m:r>
                                  <m:rPr/>
                                  <w:rPr>
                                    <w:rFonts w:ascii="Cambria Math" w:hAnsi="Cambria Math"/>
                                  </w:rPr>
                                  <m:t>1</m:t>
                                </m:r>
                              </w:ins>
                              <m:ctrlPr>
                                <w:ins w:id="4443" w:author="峰 高" w:date="2024-05-14T14:36:00Z">
                                  <w:rPr>
                                    <w:rFonts w:ascii="Cambria Math" w:hAnsi="Cambria Math"/>
                                    <w:iCs/>
                                  </w:rPr>
                                </w:ins>
                              </m:ctrlPr>
                            </m:sub>
                          </m:sSub>
                          <m:ctrlPr>
                            <w:ins w:id="4444" w:author="峰 高" w:date="2024-05-14T14:36:00Z">
                              <w:rPr>
                                <w:rFonts w:ascii="Cambria Math" w:hAnsi="Cambria Math"/>
                                <w:iCs/>
                              </w:rPr>
                            </w:ins>
                          </m:ctrlPr>
                        </m:sup>
                      </m:sSubSup>
                      <m:ctrlPr>
                        <w:ins w:id="4445" w:author="峰 高" w:date="2024-05-14T14:36:00Z">
                          <w:rPr>
                            <w:rFonts w:ascii="Cambria Math" w:hAnsi="Cambria Math"/>
                            <w:i/>
                            <w:iCs/>
                          </w:rPr>
                        </w:ins>
                      </m:ctrlPr>
                    </m:e>
                  </m:d>
                  <w:ins w:id="4446" w:author="峰 高" w:date="2024-05-14T14:36:00Z">
                    <m:r>
                      <m:rPr/>
                      <w:rPr>
                        <w:rFonts w:ascii="Cambria Math" w:hAnsi="Cambria Math"/>
                      </w:rPr>
                      <m:t>−</m:t>
                    </m:r>
                  </w:ins>
                  <m:d>
                    <m:dPr>
                      <m:ctrlPr>
                        <w:ins w:id="4447" w:author="峰 高" w:date="2024-05-14T14:36:00Z">
                          <w:rPr>
                            <w:rFonts w:ascii="Cambria Math" w:hAnsi="Cambria Math"/>
                            <w:i/>
                            <w:iCs/>
                          </w:rPr>
                        </w:ins>
                      </m:ctrlPr>
                    </m:dPr>
                    <m:e>
                      <m:sSubSup>
                        <m:sSubSupPr>
                          <m:ctrlPr>
                            <w:ins w:id="4448" w:author="峰 高" w:date="2024-05-14T14:36:00Z">
                              <w:rPr>
                                <w:rFonts w:ascii="Cambria Math" w:hAnsi="Cambria Math"/>
                                <w:iCs/>
                              </w:rPr>
                            </w:ins>
                          </m:ctrlPr>
                        </m:sSubSupPr>
                        <m:e>
                          <w:ins w:id="4449" w:author="峰 高" w:date="2024-05-14T14:36:00Z">
                            <m:r>
                              <m:rPr/>
                              <w:rPr>
                                <w:rFonts w:ascii="Cambria Math" w:hAnsi="Cambria Math"/>
                              </w:rPr>
                              <m:t>ε</m:t>
                            </m:r>
                          </w:ins>
                          <m:ctrlPr>
                            <w:ins w:id="4450" w:author="峰 高" w:date="2024-05-14T14:36:00Z">
                              <w:rPr>
                                <w:rFonts w:ascii="Cambria Math" w:hAnsi="Cambria Math"/>
                                <w:iCs/>
                              </w:rPr>
                            </w:ins>
                          </m:ctrlPr>
                        </m:e>
                        <m:sub>
                          <m:sSub>
                            <m:sSubPr>
                              <m:ctrlPr>
                                <w:ins w:id="4451" w:author="峰 高" w:date="2024-05-14T14:36:00Z">
                                  <w:rPr>
                                    <w:rFonts w:ascii="Cambria Math" w:hAnsi="Cambria Math"/>
                                    <w:iCs/>
                                  </w:rPr>
                                </w:ins>
                              </m:ctrlPr>
                            </m:sSubPr>
                            <m:e>
                              <w:ins w:id="4452" w:author="峰 高" w:date="2024-05-14T14:36:00Z">
                                <m:r>
                                  <m:rPr/>
                                  <w:rPr>
                                    <w:rFonts w:ascii="Cambria Math" w:hAnsi="Cambria Math"/>
                                  </w:rPr>
                                  <m:t>H</m:t>
                                </m:r>
                              </w:ins>
                              <m:ctrlPr>
                                <w:ins w:id="4453" w:author="峰 高" w:date="2024-05-14T14:36:00Z">
                                  <w:rPr>
                                    <w:rFonts w:ascii="Cambria Math" w:hAnsi="Cambria Math"/>
                                    <w:iCs/>
                                  </w:rPr>
                                </w:ins>
                              </m:ctrlPr>
                            </m:e>
                            <m:sub>
                              <w:ins w:id="4454" w:author="峰 高" w:date="2024-05-14T14:36:00Z">
                                <m:r>
                                  <m:rPr/>
                                  <w:rPr>
                                    <w:rFonts w:ascii="Cambria Math" w:hAnsi="Cambria Math"/>
                                  </w:rPr>
                                  <m:t>b</m:t>
                                </m:r>
                              </w:ins>
                              <m:ctrlPr>
                                <w:ins w:id="4455" w:author="峰 高" w:date="2024-05-14T14:36:00Z">
                                  <w:rPr>
                                    <w:rFonts w:ascii="Cambria Math" w:hAnsi="Cambria Math"/>
                                    <w:iCs/>
                                  </w:rPr>
                                </w:ins>
                              </m:ctrlPr>
                            </m:sub>
                          </m:sSub>
                          <m:sSub>
                            <m:sSubPr>
                              <m:ctrlPr>
                                <w:ins w:id="4456" w:author="峰 高" w:date="2024-05-14T14:36:00Z">
                                  <w:rPr>
                                    <w:rFonts w:ascii="Cambria Math" w:hAnsi="Cambria Math"/>
                                    <w:iCs/>
                                  </w:rPr>
                                </w:ins>
                              </m:ctrlPr>
                            </m:sSubPr>
                            <m:e>
                              <w:ins w:id="4457" w:author="峰 高" w:date="2024-05-14T14:36:00Z">
                                <m:r>
                                  <m:rPr/>
                                  <w:rPr>
                                    <w:rFonts w:ascii="Cambria Math" w:hAnsi="Cambria Math"/>
                                  </w:rPr>
                                  <m:t>O</m:t>
                                </m:r>
                              </w:ins>
                              <m:ctrlPr>
                                <w:ins w:id="4458" w:author="峰 高" w:date="2024-05-14T14:36:00Z">
                                  <w:rPr>
                                    <w:rFonts w:ascii="Cambria Math" w:hAnsi="Cambria Math"/>
                                    <w:iCs/>
                                  </w:rPr>
                                </w:ins>
                              </m:ctrlPr>
                            </m:e>
                            <m:sub>
                              <w:ins w:id="4459" w:author="峰 高" w:date="2024-05-14T14:36:00Z">
                                <m:r>
                                  <m:rPr/>
                                  <w:rPr>
                                    <w:rFonts w:ascii="Cambria Math" w:hAnsi="Cambria Math"/>
                                  </w:rPr>
                                  <m:t>2</m:t>
                                </m:r>
                              </w:ins>
                              <m:ctrlPr>
                                <w:ins w:id="4460" w:author="峰 高" w:date="2024-05-14T14:36:00Z">
                                  <w:rPr>
                                    <w:rFonts w:ascii="Cambria Math" w:hAnsi="Cambria Math"/>
                                    <w:iCs/>
                                  </w:rPr>
                                </w:ins>
                              </m:ctrlPr>
                            </m:sub>
                          </m:sSub>
                          <m:ctrlPr>
                            <w:ins w:id="4461" w:author="峰 高" w:date="2024-05-14T14:36:00Z">
                              <w:rPr>
                                <w:rFonts w:ascii="Cambria Math" w:hAnsi="Cambria Math"/>
                                <w:iCs/>
                              </w:rPr>
                            </w:ins>
                          </m:ctrlPr>
                        </m:sub>
                        <m:sup>
                          <m:sSub>
                            <m:sSubPr>
                              <m:ctrlPr>
                                <w:ins w:id="4462" w:author="峰 高" w:date="2024-05-14T14:36:00Z">
                                  <w:rPr>
                                    <w:rFonts w:ascii="Cambria Math" w:hAnsi="Cambria Math"/>
                                    <w:iCs/>
                                  </w:rPr>
                                </w:ins>
                              </m:ctrlPr>
                            </m:sSubPr>
                            <m:e>
                              <w:ins w:id="4463" w:author="峰 高" w:date="2024-05-14T14:36:00Z">
                                <m:r>
                                  <m:rPr/>
                                  <w:rPr>
                                    <w:rFonts w:ascii="Cambria Math" w:hAnsi="Cambria Math"/>
                                  </w:rPr>
                                  <m:t>λ</m:t>
                                </m:r>
                              </w:ins>
                              <m:ctrlPr>
                                <w:ins w:id="4464" w:author="峰 高" w:date="2024-05-14T14:36:00Z">
                                  <w:rPr>
                                    <w:rFonts w:ascii="Cambria Math" w:hAnsi="Cambria Math"/>
                                    <w:iCs/>
                                  </w:rPr>
                                </w:ins>
                              </m:ctrlPr>
                            </m:e>
                            <m:sub>
                              <w:ins w:id="4465" w:author="峰 高" w:date="2024-05-14T14:36:00Z">
                                <m:r>
                                  <m:rPr/>
                                  <w:rPr>
                                    <w:rFonts w:ascii="Cambria Math" w:hAnsi="Cambria Math"/>
                                  </w:rPr>
                                  <m:t>2</m:t>
                                </m:r>
                              </w:ins>
                              <m:ctrlPr>
                                <w:ins w:id="4466" w:author="峰 高" w:date="2024-05-14T14:36:00Z">
                                  <w:rPr>
                                    <w:rFonts w:ascii="Cambria Math" w:hAnsi="Cambria Math"/>
                                    <w:iCs/>
                                  </w:rPr>
                                </w:ins>
                              </m:ctrlPr>
                            </m:sub>
                          </m:sSub>
                          <m:ctrlPr>
                            <w:ins w:id="4467" w:author="峰 高" w:date="2024-05-14T14:36:00Z">
                              <w:rPr>
                                <w:rFonts w:ascii="Cambria Math" w:hAnsi="Cambria Math"/>
                                <w:iCs/>
                              </w:rPr>
                            </w:ins>
                          </m:ctrlPr>
                        </m:sup>
                      </m:sSubSup>
                      <w:ins w:id="4468" w:author="峰 高" w:date="2024-05-14T14:36:00Z">
                        <m:r>
                          <m:rPr/>
                          <w:rPr>
                            <w:rFonts w:ascii="Cambria Math" w:hAnsi="Cambria Math"/>
                          </w:rPr>
                          <m:t>−</m:t>
                        </m:r>
                      </w:ins>
                      <m:sSubSup>
                        <m:sSubSupPr>
                          <m:ctrlPr>
                            <w:ins w:id="4469" w:author="峰 高" w:date="2024-05-14T14:36:00Z">
                              <w:rPr>
                                <w:rFonts w:ascii="Cambria Math" w:hAnsi="Cambria Math"/>
                                <w:iCs/>
                              </w:rPr>
                            </w:ins>
                          </m:ctrlPr>
                        </m:sSubSupPr>
                        <m:e>
                          <w:ins w:id="4470" w:author="峰 高" w:date="2024-05-14T14:36:00Z">
                            <m:r>
                              <m:rPr/>
                              <w:rPr>
                                <w:rFonts w:ascii="Cambria Math" w:hAnsi="Cambria Math"/>
                              </w:rPr>
                              <m:t>ε</m:t>
                            </m:r>
                          </w:ins>
                          <m:ctrlPr>
                            <w:ins w:id="4471" w:author="峰 高" w:date="2024-05-14T14:36:00Z">
                              <w:rPr>
                                <w:rFonts w:ascii="Cambria Math" w:hAnsi="Cambria Math"/>
                                <w:iCs/>
                              </w:rPr>
                            </w:ins>
                          </m:ctrlPr>
                        </m:e>
                        <m:sub>
                          <m:sSub>
                            <m:sSubPr>
                              <m:ctrlPr>
                                <w:ins w:id="4472" w:author="峰 高" w:date="2024-05-14T14:36:00Z">
                                  <w:rPr>
                                    <w:rFonts w:ascii="Cambria Math" w:hAnsi="Cambria Math"/>
                                    <w:iCs/>
                                  </w:rPr>
                                </w:ins>
                              </m:ctrlPr>
                            </m:sSubPr>
                            <m:e>
                              <w:ins w:id="4473" w:author="峰 高" w:date="2024-05-14T14:36:00Z">
                                <m:r>
                                  <m:rPr/>
                                  <w:rPr>
                                    <w:rFonts w:ascii="Cambria Math" w:hAnsi="Cambria Math"/>
                                  </w:rPr>
                                  <m:t>H</m:t>
                                </m:r>
                              </w:ins>
                              <m:ctrlPr>
                                <w:ins w:id="4474" w:author="峰 高" w:date="2024-05-14T14:36:00Z">
                                  <w:rPr>
                                    <w:rFonts w:ascii="Cambria Math" w:hAnsi="Cambria Math"/>
                                    <w:iCs/>
                                  </w:rPr>
                                </w:ins>
                              </m:ctrlPr>
                            </m:e>
                            <m:sub>
                              <w:ins w:id="4475" w:author="峰 高" w:date="2024-05-14T14:36:00Z">
                                <m:r>
                                  <m:rPr/>
                                  <w:rPr>
                                    <w:rFonts w:ascii="Cambria Math" w:hAnsi="Cambria Math"/>
                                  </w:rPr>
                                  <m:t>b</m:t>
                                </m:r>
                              </w:ins>
                              <m:ctrlPr>
                                <w:ins w:id="4476" w:author="峰 高" w:date="2024-05-14T14:36:00Z">
                                  <w:rPr>
                                    <w:rFonts w:ascii="Cambria Math" w:hAnsi="Cambria Math"/>
                                    <w:iCs/>
                                  </w:rPr>
                                </w:ins>
                              </m:ctrlPr>
                            </m:sub>
                          </m:sSub>
                          <m:ctrlPr>
                            <w:ins w:id="4477" w:author="峰 高" w:date="2024-05-14T14:36:00Z">
                              <w:rPr>
                                <w:rFonts w:ascii="Cambria Math" w:hAnsi="Cambria Math"/>
                                <w:iCs/>
                              </w:rPr>
                            </w:ins>
                          </m:ctrlPr>
                        </m:sub>
                        <m:sup>
                          <m:sSub>
                            <m:sSubPr>
                              <m:ctrlPr>
                                <w:ins w:id="4478" w:author="峰 高" w:date="2024-05-14T14:36:00Z">
                                  <w:rPr>
                                    <w:rFonts w:ascii="Cambria Math" w:hAnsi="Cambria Math"/>
                                    <w:iCs/>
                                  </w:rPr>
                                </w:ins>
                              </m:ctrlPr>
                            </m:sSubPr>
                            <m:e>
                              <w:ins w:id="4479" w:author="峰 高" w:date="2024-05-14T14:36:00Z">
                                <m:r>
                                  <m:rPr/>
                                  <w:rPr>
                                    <w:rFonts w:ascii="Cambria Math" w:hAnsi="Cambria Math"/>
                                  </w:rPr>
                                  <m:t>λ</m:t>
                                </m:r>
                              </w:ins>
                              <m:ctrlPr>
                                <w:ins w:id="4480" w:author="峰 高" w:date="2024-05-14T14:36:00Z">
                                  <w:rPr>
                                    <w:rFonts w:ascii="Cambria Math" w:hAnsi="Cambria Math"/>
                                    <w:iCs/>
                                  </w:rPr>
                                </w:ins>
                              </m:ctrlPr>
                            </m:e>
                            <m:sub>
                              <w:ins w:id="4481" w:author="峰 高" w:date="2024-05-14T14:36:00Z">
                                <m:r>
                                  <m:rPr/>
                                  <w:rPr>
                                    <w:rFonts w:ascii="Cambria Math" w:hAnsi="Cambria Math"/>
                                  </w:rPr>
                                  <m:t>2</m:t>
                                </m:r>
                              </w:ins>
                              <m:ctrlPr>
                                <w:ins w:id="4482" w:author="峰 高" w:date="2024-05-14T14:36:00Z">
                                  <w:rPr>
                                    <w:rFonts w:ascii="Cambria Math" w:hAnsi="Cambria Math"/>
                                    <w:iCs/>
                                  </w:rPr>
                                </w:ins>
                              </m:ctrlPr>
                            </m:sub>
                          </m:sSub>
                          <m:ctrlPr>
                            <w:ins w:id="4483" w:author="峰 高" w:date="2024-05-14T14:36:00Z">
                              <w:rPr>
                                <w:rFonts w:ascii="Cambria Math" w:hAnsi="Cambria Math"/>
                                <w:iCs/>
                              </w:rPr>
                            </w:ins>
                          </m:ctrlPr>
                        </m:sup>
                      </m:sSubSup>
                      <m:ctrlPr>
                        <w:ins w:id="4484" w:author="峰 高" w:date="2024-05-14T14:36:00Z">
                          <w:rPr>
                            <w:rFonts w:ascii="Cambria Math" w:hAnsi="Cambria Math"/>
                            <w:i/>
                            <w:iCs/>
                          </w:rPr>
                        </w:ins>
                      </m:ctrlPr>
                    </m:e>
                  </m:d>
                  <m:d>
                    <m:dPr>
                      <m:ctrlPr>
                        <w:ins w:id="4485" w:author="峰 高" w:date="2024-05-14T14:36:00Z">
                          <w:rPr>
                            <w:rFonts w:ascii="Cambria Math" w:hAnsi="Cambria Math"/>
                            <w:i/>
                            <w:iCs/>
                          </w:rPr>
                        </w:ins>
                      </m:ctrlPr>
                    </m:dPr>
                    <m:e>
                      <m:f>
                        <m:fPr>
                          <m:ctrlPr>
                            <w:ins w:id="4486" w:author="峰 高" w:date="2024-05-14T14:36:00Z">
                              <w:rPr>
                                <w:rFonts w:ascii="Cambria Math" w:hAnsi="Cambria Math"/>
                                <w:iCs/>
                              </w:rPr>
                            </w:ins>
                          </m:ctrlPr>
                        </m:fPr>
                        <m:num>
                          <m:sSub>
                            <m:sSubPr>
                              <m:ctrlPr>
                                <w:ins w:id="4487" w:author="峰 高" w:date="2024-05-14T14:36:00Z">
                                  <w:rPr>
                                    <w:rFonts w:ascii="Cambria Math" w:hAnsi="Cambria Math"/>
                                    <w:iCs/>
                                  </w:rPr>
                                </w:ins>
                              </m:ctrlPr>
                            </m:sSubPr>
                            <m:e>
                              <w:ins w:id="4488" w:author="峰 高" w:date="2024-05-14T14:36:00Z">
                                <m:r>
                                  <m:rPr/>
                                  <w:rPr>
                                    <w:rFonts w:ascii="Cambria Math" w:hAnsi="Cambria Math"/>
                                  </w:rPr>
                                  <m:t>D</m:t>
                                </m:r>
                              </w:ins>
                              <m:ctrlPr>
                                <w:ins w:id="4489" w:author="峰 高" w:date="2024-05-14T14:36:00Z">
                                  <w:rPr>
                                    <w:rFonts w:ascii="Cambria Math" w:hAnsi="Cambria Math"/>
                                    <w:iCs/>
                                  </w:rPr>
                                </w:ins>
                              </m:ctrlPr>
                            </m:e>
                            <m:sub>
                              <m:sSub>
                                <m:sSubPr>
                                  <m:ctrlPr>
                                    <w:ins w:id="4490" w:author="峰 高" w:date="2024-05-14T14:36:00Z">
                                      <w:rPr>
                                        <w:rFonts w:ascii="Cambria Math" w:hAnsi="Cambria Math"/>
                                        <w:iCs/>
                                      </w:rPr>
                                    </w:ins>
                                  </m:ctrlPr>
                                </m:sSubPr>
                                <m:e>
                                  <w:ins w:id="4491" w:author="峰 高" w:date="2024-05-14T14:36:00Z">
                                    <m:r>
                                      <m:rPr/>
                                      <w:rPr>
                                        <w:rFonts w:ascii="Cambria Math" w:hAnsi="Cambria Math"/>
                                      </w:rPr>
                                      <m:t>λ</m:t>
                                    </m:r>
                                  </w:ins>
                                  <m:ctrlPr>
                                    <w:ins w:id="4492" w:author="峰 高" w:date="2024-05-14T14:36:00Z">
                                      <w:rPr>
                                        <w:rFonts w:ascii="Cambria Math" w:hAnsi="Cambria Math"/>
                                        <w:iCs/>
                                      </w:rPr>
                                    </w:ins>
                                  </m:ctrlPr>
                                </m:e>
                                <m:sub>
                                  <w:ins w:id="4493" w:author="峰 高" w:date="2024-05-14T14:36:00Z">
                                    <m:r>
                                      <m:rPr/>
                                      <w:rPr>
                                        <w:rFonts w:ascii="Cambria Math" w:hAnsi="Cambria Math"/>
                                      </w:rPr>
                                      <m:t>1</m:t>
                                    </m:r>
                                  </w:ins>
                                  <m:ctrlPr>
                                    <w:ins w:id="4494" w:author="峰 高" w:date="2024-05-14T14:36:00Z">
                                      <w:rPr>
                                        <w:rFonts w:ascii="Cambria Math" w:hAnsi="Cambria Math"/>
                                        <w:iCs/>
                                      </w:rPr>
                                    </w:ins>
                                  </m:ctrlPr>
                                </m:sub>
                              </m:sSub>
                              <m:ctrlPr>
                                <w:ins w:id="4495" w:author="峰 高" w:date="2024-05-14T14:36:00Z">
                                  <w:rPr>
                                    <w:rFonts w:ascii="Cambria Math" w:hAnsi="Cambria Math"/>
                                    <w:iCs/>
                                  </w:rPr>
                                </w:ins>
                              </m:ctrlPr>
                            </m:sub>
                          </m:sSub>
                          <m:ctrlPr>
                            <w:ins w:id="4496" w:author="峰 高" w:date="2024-05-14T14:36:00Z">
                              <w:rPr>
                                <w:rFonts w:ascii="Cambria Math" w:hAnsi="Cambria Math"/>
                                <w:iCs/>
                              </w:rPr>
                            </w:ins>
                          </m:ctrlPr>
                        </m:num>
                        <m:den>
                          <m:sSub>
                            <m:sSubPr>
                              <m:ctrlPr>
                                <w:ins w:id="4497" w:author="峰 高" w:date="2024-05-14T14:36:00Z">
                                  <w:rPr>
                                    <w:rFonts w:ascii="Cambria Math" w:hAnsi="Cambria Math"/>
                                    <w:iCs/>
                                  </w:rPr>
                                </w:ins>
                              </m:ctrlPr>
                            </m:sSubPr>
                            <m:e>
                              <w:ins w:id="4498" w:author="峰 高" w:date="2024-05-14T14:36:00Z">
                                <m:r>
                                  <m:rPr/>
                                  <w:rPr>
                                    <w:rFonts w:ascii="Cambria Math" w:hAnsi="Cambria Math"/>
                                  </w:rPr>
                                  <m:t>D</m:t>
                                </m:r>
                              </w:ins>
                              <m:ctrlPr>
                                <w:ins w:id="4499" w:author="峰 高" w:date="2024-05-14T14:36:00Z">
                                  <w:rPr>
                                    <w:rFonts w:ascii="Cambria Math" w:hAnsi="Cambria Math"/>
                                    <w:iCs/>
                                  </w:rPr>
                                </w:ins>
                              </m:ctrlPr>
                            </m:e>
                            <m:sub>
                              <m:sSub>
                                <m:sSubPr>
                                  <m:ctrlPr>
                                    <w:ins w:id="4500" w:author="峰 高" w:date="2024-05-14T14:36:00Z">
                                      <w:rPr>
                                        <w:rFonts w:ascii="Cambria Math" w:hAnsi="Cambria Math"/>
                                        <w:iCs/>
                                      </w:rPr>
                                    </w:ins>
                                  </m:ctrlPr>
                                </m:sSubPr>
                                <m:e>
                                  <w:ins w:id="4501" w:author="峰 高" w:date="2024-05-14T14:36:00Z">
                                    <m:r>
                                      <m:rPr/>
                                      <w:rPr>
                                        <w:rFonts w:ascii="Cambria Math" w:hAnsi="Cambria Math"/>
                                      </w:rPr>
                                      <m:t>λ</m:t>
                                    </m:r>
                                  </w:ins>
                                  <m:ctrlPr>
                                    <w:ins w:id="4502" w:author="峰 高" w:date="2024-05-14T14:36:00Z">
                                      <w:rPr>
                                        <w:rFonts w:ascii="Cambria Math" w:hAnsi="Cambria Math"/>
                                        <w:iCs/>
                                      </w:rPr>
                                    </w:ins>
                                  </m:ctrlPr>
                                </m:e>
                                <m:sub>
                                  <w:ins w:id="4503" w:author="峰 高" w:date="2024-05-14T14:36:00Z">
                                    <m:r>
                                      <m:rPr/>
                                      <w:rPr>
                                        <w:rFonts w:ascii="Cambria Math" w:hAnsi="Cambria Math"/>
                                      </w:rPr>
                                      <m:t>2</m:t>
                                    </m:r>
                                  </w:ins>
                                  <m:ctrlPr>
                                    <w:ins w:id="4504" w:author="峰 高" w:date="2024-05-14T14:36:00Z">
                                      <w:rPr>
                                        <w:rFonts w:ascii="Cambria Math" w:hAnsi="Cambria Math"/>
                                        <w:iCs/>
                                      </w:rPr>
                                    </w:ins>
                                  </m:ctrlPr>
                                </m:sub>
                              </m:sSub>
                              <m:ctrlPr>
                                <w:ins w:id="4505" w:author="峰 高" w:date="2024-05-14T14:36:00Z">
                                  <w:rPr>
                                    <w:rFonts w:ascii="Cambria Math" w:hAnsi="Cambria Math"/>
                                    <w:iCs/>
                                  </w:rPr>
                                </w:ins>
                              </m:ctrlPr>
                            </m:sub>
                          </m:sSub>
                          <m:ctrlPr>
                            <w:ins w:id="4506" w:author="峰 高" w:date="2024-05-14T14:36:00Z">
                              <w:rPr>
                                <w:rFonts w:ascii="Cambria Math" w:hAnsi="Cambria Math"/>
                                <w:iCs/>
                              </w:rPr>
                            </w:ins>
                          </m:ctrlPr>
                        </m:den>
                      </m:f>
                      <m:ctrlPr>
                        <w:ins w:id="4507" w:author="峰 高" w:date="2024-05-14T14:36:00Z">
                          <w:rPr>
                            <w:rFonts w:ascii="Cambria Math" w:hAnsi="Cambria Math"/>
                            <w:i/>
                            <w:iCs/>
                          </w:rPr>
                        </w:ins>
                      </m:ctrlPr>
                    </m:e>
                  </m:d>
                  <m:ctrlPr>
                    <w:ins w:id="4508" w:author="峰 高" w:date="2024-05-14T14:36:00Z">
                      <w:rPr>
                        <w:rFonts w:ascii="Cambria Math" w:hAnsi="Cambria Math"/>
                        <w:iCs/>
                      </w:rPr>
                    </w:ins>
                  </m:ctrlPr>
                </m:den>
              </m:f>
              <m:r>
                <m:rPr/>
                <w:rPr>
                  <w:rFonts w:ascii="Cambria Math" w:hAnsi="Cambria Math"/>
                </w:rPr>
                <m:t>#</m:t>
              </m:r>
              <m:d>
                <m:dPr>
                  <m:begChr m:val="（"/>
                  <m:endChr m:val="）"/>
                  <m:ctrlPr>
                    <w:ins w:id="4509" w:author="峰 高" w:date="2024-05-14T14:37:00Z">
                      <w:rPr>
                        <w:rFonts w:ascii="Cambria Math" w:hAnsi="Cambria Math"/>
                        <w:i/>
                        <w:iCs/>
                      </w:rPr>
                    </w:ins>
                  </m:ctrlPr>
                </m:dPr>
                <m:e>
                  <w:ins w:id="4510" w:author="峰 高" w:date="2024-05-14T14:37:00Z">
                    <m:r>
                      <m:rPr/>
                      <w:rPr>
                        <w:rFonts w:ascii="Cambria Math" w:hAnsi="Cambria Math"/>
                      </w:rPr>
                      <m:t>4.18</m:t>
                    </m:r>
                  </w:ins>
                  <m:ctrlPr>
                    <w:ins w:id="4511" w:author="峰 高" w:date="2024-05-14T14:37:00Z">
                      <w:rPr>
                        <w:rFonts w:ascii="Cambria Math" w:hAnsi="Cambria Math"/>
                        <w:i/>
                        <w:iCs/>
                      </w:rPr>
                    </w:ins>
                  </m:ctrlPr>
                </m:e>
              </m:d>
              <m:ctrlPr>
                <w:ins w:id="4512" w:author="峰 高" w:date="2024-05-14T14:37:00Z">
                  <w:rPr>
                    <w:rFonts w:ascii="Cambria Math" w:hAnsi="Cambria Math"/>
                    <w:i/>
                    <w:iCs/>
                  </w:rPr>
                </w:ins>
              </m:ctrlPr>
            </m:e>
          </m:eqArr>
        </m:oMath>
      </m:oMathPara>
    </w:p>
    <w:p>
      <w:pPr>
        <w:rPr>
          <w:ins w:id="4513" w:author="峰 高" w:date="2024-05-14T14:27:00Z"/>
          <w:rFonts w:hint="eastAsia"/>
          <w:iCs/>
          <w:rPrChange w:id="4514" w:author="峰 高" w:date="2024-05-14T14:37:00Z">
            <w:rPr>
              <w:ins w:id="4515" w:author="峰 高" w:date="2024-05-14T14:27:00Z"/>
              <w:iCs/>
            </w:rPr>
          </w:rPrChange>
        </w:rPr>
      </w:pPr>
      <w:ins w:id="4516" w:author="峰 高" w:date="2024-05-14T14:38:00Z">
        <w:r>
          <w:rPr>
            <w:iCs/>
          </w:rPr>
          <w:tab/>
        </w:r>
      </w:ins>
      <w:ins w:id="4517" w:author="峰 高" w:date="2024-05-14T14:38:00Z">
        <w:r>
          <w:rPr>
            <w:rFonts w:hint="eastAsia"/>
            <w:iCs/>
          </w:rPr>
          <w:t>因为单色光</w:t>
        </w:r>
      </w:ins>
      <m:oMath>
        <m:sSub>
          <m:sSubPr>
            <m:ctrlPr>
              <w:ins w:id="4518" w:author="峰 高" w:date="2024-05-14T14:40:00Z">
                <w:rPr>
                  <w:rFonts w:ascii="Cambria Math" w:hAnsi="Cambria Math"/>
                  <w:iCs/>
                </w:rPr>
              </w:ins>
            </m:ctrlPr>
          </m:sSubPr>
          <m:e>
            <w:ins w:id="4519" w:author="峰 高" w:date="2024-05-14T14:40:00Z">
              <m:r>
                <m:rPr/>
                <w:rPr>
                  <w:rFonts w:ascii="Cambria Math" w:hAnsi="Cambria Math"/>
                </w:rPr>
                <m:t>λ</m:t>
              </m:r>
            </w:ins>
            <m:ctrlPr>
              <w:ins w:id="4520" w:author="峰 高" w:date="2024-05-14T14:40:00Z">
                <w:rPr>
                  <w:rFonts w:ascii="Cambria Math" w:hAnsi="Cambria Math"/>
                  <w:iCs/>
                </w:rPr>
              </w:ins>
            </m:ctrlPr>
          </m:e>
          <m:sub>
            <w:ins w:id="4521" w:author="峰 高" w:date="2024-05-14T14:40:00Z">
              <m:r>
                <m:rPr/>
                <w:rPr>
                  <w:rFonts w:ascii="Cambria Math" w:hAnsi="Cambria Math"/>
                </w:rPr>
                <m:t>2</m:t>
              </m:r>
            </w:ins>
            <m:ctrlPr>
              <w:ins w:id="4522" w:author="峰 高" w:date="2024-05-14T14:40:00Z">
                <w:rPr>
                  <w:rFonts w:ascii="Cambria Math" w:hAnsi="Cambria Math"/>
                  <w:iCs/>
                </w:rPr>
              </w:ins>
            </m:ctrlPr>
          </m:sub>
        </m:sSub>
      </m:oMath>
      <w:ins w:id="4523" w:author="峰 高" w:date="2024-05-14T14:38:00Z">
        <w:r>
          <w:rPr>
            <w:rFonts w:hint="eastAsia"/>
            <w:iCs/>
          </w:rPr>
          <w:t>对应的</w:t>
        </w:r>
      </w:ins>
      <m:oMath>
        <m:sSub>
          <m:sSubPr>
            <m:ctrlPr>
              <w:ins w:id="4524" w:author="峰 高" w:date="2024-05-14T14:40:00Z">
                <w:rPr>
                  <w:rFonts w:ascii="Cambria Math" w:hAnsi="Cambria Math"/>
                  <w:iCs/>
                </w:rPr>
              </w:ins>
            </m:ctrlPr>
          </m:sSubPr>
          <m:e>
            <w:ins w:id="4525" w:author="峰 高" w:date="2024-05-14T14:40:00Z">
              <m:r>
                <m:rPr/>
                <w:rPr>
                  <w:rFonts w:ascii="Cambria Math" w:hAnsi="Cambria Math"/>
                </w:rPr>
                <m:t>ε</m:t>
              </m:r>
            </w:ins>
            <m:ctrlPr>
              <w:ins w:id="4526" w:author="峰 高" w:date="2024-05-14T14:40:00Z">
                <w:rPr>
                  <w:rFonts w:ascii="Cambria Math" w:hAnsi="Cambria Math"/>
                  <w:iCs/>
                </w:rPr>
              </w:ins>
            </m:ctrlPr>
          </m:e>
          <m:sub>
            <m:sSub>
              <m:sSubPr>
                <m:ctrlPr>
                  <w:ins w:id="4527" w:author="峰 高" w:date="2024-05-14T14:40:00Z">
                    <w:rPr>
                      <w:rFonts w:ascii="Cambria Math" w:hAnsi="Cambria Math"/>
                      <w:iCs/>
                    </w:rPr>
                  </w:ins>
                </m:ctrlPr>
              </m:sSubPr>
              <m:e>
                <w:ins w:id="4528" w:author="峰 高" w:date="2024-05-14T14:40:00Z">
                  <m:r>
                    <m:rPr/>
                    <w:rPr>
                      <w:rFonts w:ascii="Cambria Math" w:hAnsi="Cambria Math"/>
                    </w:rPr>
                    <m:t>H</m:t>
                  </m:r>
                </w:ins>
                <m:ctrlPr>
                  <w:ins w:id="4529" w:author="峰 高" w:date="2024-05-14T14:40:00Z">
                    <w:rPr>
                      <w:rFonts w:ascii="Cambria Math" w:hAnsi="Cambria Math"/>
                      <w:iCs/>
                    </w:rPr>
                  </w:ins>
                </m:ctrlPr>
              </m:e>
              <m:sub>
                <w:ins w:id="4530" w:author="峰 高" w:date="2024-05-14T14:40:00Z">
                  <m:r>
                    <m:rPr/>
                    <w:rPr>
                      <w:rFonts w:ascii="Cambria Math" w:hAnsi="Cambria Math"/>
                    </w:rPr>
                    <m:t>b</m:t>
                  </m:r>
                </w:ins>
                <m:ctrlPr>
                  <w:ins w:id="4531" w:author="峰 高" w:date="2024-05-14T14:40:00Z">
                    <w:rPr>
                      <w:rFonts w:ascii="Cambria Math" w:hAnsi="Cambria Math"/>
                      <w:iCs/>
                    </w:rPr>
                  </w:ins>
                </m:ctrlPr>
              </m:sub>
            </m:sSub>
            <m:ctrlPr>
              <w:ins w:id="4532" w:author="峰 高" w:date="2024-05-14T14:40:00Z">
                <w:rPr>
                  <w:rFonts w:ascii="Cambria Math" w:hAnsi="Cambria Math"/>
                  <w:iCs/>
                </w:rPr>
              </w:ins>
            </m:ctrlPr>
          </m:sub>
        </m:sSub>
      </m:oMath>
      <w:ins w:id="4533" w:author="峰 高" w:date="2024-05-14T14:40:00Z">
        <w:r>
          <w:rPr>
            <w:rFonts w:hint="eastAsia"/>
            <w:iCs/>
          </w:rPr>
          <w:t>和</w:t>
        </w:r>
      </w:ins>
      <m:oMath>
        <m:sSub>
          <m:sSubPr>
            <m:ctrlPr>
              <w:ins w:id="4534" w:author="峰 高" w:date="2024-05-14T14:40:00Z">
                <w:rPr>
                  <w:rFonts w:ascii="Cambria Math" w:hAnsi="Cambria Math"/>
                  <w:iCs/>
                </w:rPr>
              </w:ins>
            </m:ctrlPr>
          </m:sSubPr>
          <m:e>
            <w:ins w:id="4535" w:author="峰 高" w:date="2024-05-14T14:40:00Z">
              <m:r>
                <m:rPr/>
                <w:rPr>
                  <w:rFonts w:ascii="Cambria Math" w:hAnsi="Cambria Math"/>
                </w:rPr>
                <m:t>ε</m:t>
              </m:r>
            </w:ins>
            <m:ctrlPr>
              <w:ins w:id="4536" w:author="峰 高" w:date="2024-05-14T14:40:00Z">
                <w:rPr>
                  <w:rFonts w:ascii="Cambria Math" w:hAnsi="Cambria Math"/>
                  <w:iCs/>
                </w:rPr>
              </w:ins>
            </m:ctrlPr>
          </m:e>
          <m:sub>
            <m:sSub>
              <m:sSubPr>
                <m:ctrlPr>
                  <w:ins w:id="4537" w:author="峰 高" w:date="2024-05-14T14:40:00Z">
                    <w:rPr>
                      <w:rFonts w:ascii="Cambria Math" w:hAnsi="Cambria Math"/>
                      <w:iCs/>
                    </w:rPr>
                  </w:ins>
                </m:ctrlPr>
              </m:sSubPr>
              <m:e>
                <w:ins w:id="4538" w:author="峰 高" w:date="2024-05-14T14:40:00Z">
                  <m:r>
                    <m:rPr/>
                    <w:rPr>
                      <w:rFonts w:ascii="Cambria Math" w:hAnsi="Cambria Math"/>
                    </w:rPr>
                    <m:t>H</m:t>
                  </m:r>
                </w:ins>
                <m:ctrlPr>
                  <w:ins w:id="4539" w:author="峰 高" w:date="2024-05-14T14:40:00Z">
                    <w:rPr>
                      <w:rFonts w:ascii="Cambria Math" w:hAnsi="Cambria Math"/>
                      <w:iCs/>
                    </w:rPr>
                  </w:ins>
                </m:ctrlPr>
              </m:e>
              <m:sub>
                <w:ins w:id="4540" w:author="峰 高" w:date="2024-05-14T14:40:00Z">
                  <m:r>
                    <m:rPr/>
                    <w:rPr>
                      <w:rFonts w:ascii="Cambria Math" w:hAnsi="Cambria Math"/>
                    </w:rPr>
                    <m:t>b</m:t>
                  </m:r>
                </w:ins>
                <m:ctrlPr>
                  <w:ins w:id="4541" w:author="峰 高" w:date="2024-05-14T14:40:00Z">
                    <w:rPr>
                      <w:rFonts w:ascii="Cambria Math" w:hAnsi="Cambria Math"/>
                      <w:iCs/>
                    </w:rPr>
                  </w:ins>
                </m:ctrlPr>
              </m:sub>
            </m:sSub>
            <m:sSub>
              <m:sSubPr>
                <m:ctrlPr>
                  <w:ins w:id="4542" w:author="峰 高" w:date="2024-05-14T14:40:00Z">
                    <w:rPr>
                      <w:rFonts w:ascii="Cambria Math" w:hAnsi="Cambria Math"/>
                      <w:iCs/>
                    </w:rPr>
                  </w:ins>
                </m:ctrlPr>
              </m:sSubPr>
              <m:e>
                <w:ins w:id="4543" w:author="峰 高" w:date="2024-05-14T14:40:00Z">
                  <m:r>
                    <m:rPr/>
                    <w:rPr>
                      <w:rFonts w:ascii="Cambria Math" w:hAnsi="Cambria Math"/>
                    </w:rPr>
                    <m:t>O</m:t>
                  </m:r>
                </w:ins>
                <m:ctrlPr>
                  <w:ins w:id="4544" w:author="峰 高" w:date="2024-05-14T14:40:00Z">
                    <w:rPr>
                      <w:rFonts w:ascii="Cambria Math" w:hAnsi="Cambria Math"/>
                      <w:iCs/>
                    </w:rPr>
                  </w:ins>
                </m:ctrlPr>
              </m:e>
              <m:sub>
                <w:ins w:id="4545" w:author="峰 高" w:date="2024-05-14T14:40:00Z">
                  <m:r>
                    <m:rPr/>
                    <w:rPr>
                      <w:rFonts w:ascii="Cambria Math" w:hAnsi="Cambria Math"/>
                    </w:rPr>
                    <m:t>2</m:t>
                  </m:r>
                </w:ins>
                <m:ctrlPr>
                  <w:ins w:id="4546" w:author="峰 高" w:date="2024-05-14T14:40:00Z">
                    <w:rPr>
                      <w:rFonts w:ascii="Cambria Math" w:hAnsi="Cambria Math"/>
                      <w:iCs/>
                    </w:rPr>
                  </w:ins>
                </m:ctrlPr>
              </m:sub>
            </m:sSub>
            <m:ctrlPr>
              <w:ins w:id="4547" w:author="峰 高" w:date="2024-05-14T14:40:00Z">
                <w:rPr>
                  <w:rFonts w:ascii="Cambria Math" w:hAnsi="Cambria Math"/>
                  <w:iCs/>
                </w:rPr>
              </w:ins>
            </m:ctrlPr>
          </m:sub>
        </m:sSub>
      </m:oMath>
      <w:ins w:id="4548" w:author="峰 高" w:date="2024-05-14T14:38:00Z">
        <w:r>
          <w:rPr>
            <w:rFonts w:hint="eastAsia"/>
            <w:iCs/>
          </w:rPr>
          <w:t>吸光系数基本相同，所以变形后可以得到：</w:t>
        </w:r>
      </w:ins>
    </w:p>
    <w:p>
      <w:pPr>
        <w:rPr>
          <w:ins w:id="4549" w:author="峰 高" w:date="2024-05-14T14:39:00Z"/>
          <w:rFonts w:ascii="Times New Roman" w:hAnsi="Times New Roman"/>
          <w:i w:val="0"/>
          <w:iCs/>
          <w:rPrChange w:id="4550" w:author="峰 高" w:date="2024-05-14T14:39:00Z">
            <w:rPr>
              <w:ins w:id="4551" w:author="峰 高" w:date="2024-05-14T14:39:00Z"/>
              <w:rFonts w:ascii="Cambria Math" w:hAnsi="Cambria Math"/>
              <w:i/>
              <w:iCs/>
            </w:rPr>
          </w:rPrChange>
        </w:rPr>
      </w:pPr>
      <m:oMathPara>
        <m:oMath>
          <m:eqArr>
            <m:eqArrPr>
              <m:maxDist m:val="1"/>
              <m:ctrlPr>
                <w:ins w:id="4552" w:author="峰 高" w:date="2024-05-14T14:39:00Z">
                  <w:rPr>
                    <w:rFonts w:ascii="Cambria Math" w:hAnsi="Cambria Math"/>
                    <w:i/>
                    <w:iCs/>
                  </w:rPr>
                </w:ins>
              </m:ctrlPr>
            </m:eqArrPr>
            <m:e>
              <m:sSub>
                <m:sSubPr>
                  <m:ctrlPr>
                    <w:ins w:id="4553" w:author="峰 高" w:date="2024-05-14T14:39:00Z">
                      <w:rPr>
                        <w:rFonts w:ascii="Cambria Math" w:hAnsi="Cambria Math"/>
                        <w:iCs/>
                      </w:rPr>
                    </w:ins>
                  </m:ctrlPr>
                </m:sSubPr>
                <m:e>
                  <w:ins w:id="4554" w:author="峰 高" w:date="2024-05-14T14:39:00Z">
                    <m:r>
                      <m:rPr/>
                      <w:rPr>
                        <w:rFonts w:ascii="Cambria Math" w:hAnsi="Cambria Math"/>
                      </w:rPr>
                      <m:t>S</m:t>
                    </m:r>
                  </w:ins>
                  <m:ctrlPr>
                    <w:ins w:id="4555" w:author="峰 高" w:date="2024-05-14T14:39:00Z">
                      <w:rPr>
                        <w:rFonts w:ascii="Cambria Math" w:hAnsi="Cambria Math"/>
                        <w:iCs/>
                      </w:rPr>
                    </w:ins>
                  </m:ctrlPr>
                </m:e>
                <m:sub>
                  <w:ins w:id="4556" w:author="峰 高" w:date="2024-05-14T14:39:00Z">
                    <m:r>
                      <m:rPr/>
                      <w:rPr>
                        <w:rFonts w:ascii="Cambria Math" w:hAnsi="Cambria Math"/>
                      </w:rPr>
                      <m:t>P</m:t>
                    </m:r>
                  </w:ins>
                  <m:ctrlPr>
                    <w:ins w:id="4557" w:author="峰 高" w:date="2024-05-14T14:39:00Z">
                      <w:rPr>
                        <w:rFonts w:ascii="Cambria Math" w:hAnsi="Cambria Math"/>
                        <w:iCs/>
                      </w:rPr>
                    </w:ins>
                  </m:ctrlPr>
                </m:sub>
              </m:sSub>
              <m:sSub>
                <m:sSubPr>
                  <m:ctrlPr>
                    <w:ins w:id="4558" w:author="峰 高" w:date="2024-05-14T14:39:00Z">
                      <w:rPr>
                        <w:rFonts w:ascii="Cambria Math" w:hAnsi="Cambria Math"/>
                        <w:iCs/>
                      </w:rPr>
                    </w:ins>
                  </m:ctrlPr>
                </m:sSubPr>
                <m:e>
                  <w:ins w:id="4559" w:author="峰 高" w:date="2024-05-14T14:39:00Z">
                    <m:r>
                      <m:rPr/>
                      <w:rPr>
                        <w:rFonts w:ascii="Cambria Math" w:hAnsi="Cambria Math"/>
                      </w:rPr>
                      <m:t>O</m:t>
                    </m:r>
                  </w:ins>
                  <m:ctrlPr>
                    <w:ins w:id="4560" w:author="峰 高" w:date="2024-05-14T14:39:00Z">
                      <w:rPr>
                        <w:rFonts w:ascii="Cambria Math" w:hAnsi="Cambria Math"/>
                        <w:iCs/>
                      </w:rPr>
                    </w:ins>
                  </m:ctrlPr>
                </m:e>
                <m:sub>
                  <w:ins w:id="4561" w:author="峰 高" w:date="2024-05-14T14:39:00Z">
                    <m:r>
                      <m:rPr/>
                      <w:rPr>
                        <w:rFonts w:ascii="Cambria Math" w:hAnsi="Cambria Math"/>
                      </w:rPr>
                      <m:t>2</m:t>
                    </m:r>
                  </w:ins>
                  <m:ctrlPr>
                    <w:ins w:id="4562" w:author="峰 高" w:date="2024-05-14T14:39:00Z">
                      <w:rPr>
                        <w:rFonts w:ascii="Cambria Math" w:hAnsi="Cambria Math"/>
                        <w:iCs/>
                      </w:rPr>
                    </w:ins>
                  </m:ctrlPr>
                </m:sub>
              </m:sSub>
              <w:ins w:id="4563" w:author="峰 高" w:date="2024-05-14T14:39:00Z">
                <m:r>
                  <m:rPr/>
                  <w:rPr>
                    <w:rFonts w:ascii="Cambria Math" w:hAnsi="Cambria Math"/>
                  </w:rPr>
                  <m:t>=</m:t>
                </m:r>
              </w:ins>
              <m:f>
                <m:fPr>
                  <m:ctrlPr>
                    <w:ins w:id="4564" w:author="峰 高" w:date="2024-05-14T14:39:00Z">
                      <w:rPr>
                        <w:rFonts w:ascii="Cambria Math" w:hAnsi="Cambria Math"/>
                        <w:iCs/>
                      </w:rPr>
                    </w:ins>
                  </m:ctrlPr>
                </m:fPr>
                <m:num>
                  <m:sSubSup>
                    <m:sSubSupPr>
                      <m:ctrlPr>
                        <w:ins w:id="4565" w:author="峰 高" w:date="2024-05-14T14:39:00Z">
                          <w:rPr>
                            <w:rFonts w:ascii="Cambria Math" w:hAnsi="Cambria Math"/>
                            <w:iCs/>
                          </w:rPr>
                        </w:ins>
                      </m:ctrlPr>
                    </m:sSubSupPr>
                    <m:e>
                      <w:ins w:id="4566" w:author="峰 高" w:date="2024-05-14T14:39:00Z">
                        <m:r>
                          <m:rPr/>
                          <w:rPr>
                            <w:rFonts w:ascii="Cambria Math" w:hAnsi="Cambria Math"/>
                          </w:rPr>
                          <m:t>ε</m:t>
                        </m:r>
                      </w:ins>
                      <m:ctrlPr>
                        <w:ins w:id="4567" w:author="峰 高" w:date="2024-05-14T14:39:00Z">
                          <w:rPr>
                            <w:rFonts w:ascii="Cambria Math" w:hAnsi="Cambria Math"/>
                            <w:iCs/>
                          </w:rPr>
                        </w:ins>
                      </m:ctrlPr>
                    </m:e>
                    <m:sub>
                      <m:sSub>
                        <m:sSubPr>
                          <m:ctrlPr>
                            <w:ins w:id="4568" w:author="峰 高" w:date="2024-05-14T14:39:00Z">
                              <w:rPr>
                                <w:rFonts w:ascii="Cambria Math" w:hAnsi="Cambria Math"/>
                                <w:iCs/>
                              </w:rPr>
                            </w:ins>
                          </m:ctrlPr>
                        </m:sSubPr>
                        <m:e>
                          <w:ins w:id="4569" w:author="峰 高" w:date="2024-05-14T14:39:00Z">
                            <m:r>
                              <m:rPr/>
                              <w:rPr>
                                <w:rFonts w:ascii="Cambria Math" w:hAnsi="Cambria Math"/>
                              </w:rPr>
                              <m:t>H</m:t>
                            </m:r>
                          </w:ins>
                          <m:ctrlPr>
                            <w:ins w:id="4570" w:author="峰 高" w:date="2024-05-14T14:39:00Z">
                              <w:rPr>
                                <w:rFonts w:ascii="Cambria Math" w:hAnsi="Cambria Math"/>
                                <w:iCs/>
                              </w:rPr>
                            </w:ins>
                          </m:ctrlPr>
                        </m:e>
                        <m:sub>
                          <w:ins w:id="4571" w:author="峰 高" w:date="2024-05-14T14:39:00Z">
                            <m:r>
                              <m:rPr/>
                              <w:rPr>
                                <w:rFonts w:ascii="Cambria Math" w:hAnsi="Cambria Math"/>
                              </w:rPr>
                              <m:t>b</m:t>
                            </m:r>
                          </w:ins>
                          <m:ctrlPr>
                            <w:ins w:id="4572" w:author="峰 高" w:date="2024-05-14T14:39:00Z">
                              <w:rPr>
                                <w:rFonts w:ascii="Cambria Math" w:hAnsi="Cambria Math"/>
                                <w:iCs/>
                              </w:rPr>
                            </w:ins>
                          </m:ctrlPr>
                        </m:sub>
                      </m:sSub>
                      <m:ctrlPr>
                        <w:ins w:id="4573" w:author="峰 高" w:date="2024-05-14T14:39:00Z">
                          <w:rPr>
                            <w:rFonts w:ascii="Cambria Math" w:hAnsi="Cambria Math"/>
                            <w:iCs/>
                          </w:rPr>
                        </w:ins>
                      </m:ctrlPr>
                    </m:sub>
                    <m:sup>
                      <m:sSub>
                        <m:sSubPr>
                          <m:ctrlPr>
                            <w:ins w:id="4574" w:author="峰 高" w:date="2024-05-14T14:39:00Z">
                              <w:rPr>
                                <w:rFonts w:ascii="Cambria Math" w:hAnsi="Cambria Math"/>
                                <w:iCs/>
                              </w:rPr>
                            </w:ins>
                          </m:ctrlPr>
                        </m:sSubPr>
                        <m:e>
                          <w:ins w:id="4575" w:author="峰 高" w:date="2024-05-14T14:39:00Z">
                            <m:r>
                              <m:rPr/>
                              <w:rPr>
                                <w:rFonts w:ascii="Cambria Math" w:hAnsi="Cambria Math"/>
                              </w:rPr>
                              <m:t>λ</m:t>
                            </m:r>
                          </w:ins>
                          <m:ctrlPr>
                            <w:ins w:id="4576" w:author="峰 高" w:date="2024-05-14T14:39:00Z">
                              <w:rPr>
                                <w:rFonts w:ascii="Cambria Math" w:hAnsi="Cambria Math"/>
                                <w:iCs/>
                              </w:rPr>
                            </w:ins>
                          </m:ctrlPr>
                        </m:e>
                        <m:sub>
                          <w:ins w:id="4577" w:author="峰 高" w:date="2024-05-14T14:39:00Z">
                            <m:r>
                              <m:rPr/>
                              <w:rPr>
                                <w:rFonts w:ascii="Cambria Math" w:hAnsi="Cambria Math"/>
                              </w:rPr>
                              <m:t>1</m:t>
                            </m:r>
                          </w:ins>
                          <m:ctrlPr>
                            <w:ins w:id="4578" w:author="峰 高" w:date="2024-05-14T14:39:00Z">
                              <w:rPr>
                                <w:rFonts w:ascii="Cambria Math" w:hAnsi="Cambria Math"/>
                                <w:iCs/>
                              </w:rPr>
                            </w:ins>
                          </m:ctrlPr>
                        </m:sub>
                      </m:sSub>
                      <m:ctrlPr>
                        <w:ins w:id="4579" w:author="峰 高" w:date="2024-05-14T14:39:00Z">
                          <w:rPr>
                            <w:rFonts w:ascii="Cambria Math" w:hAnsi="Cambria Math"/>
                            <w:iCs/>
                          </w:rPr>
                        </w:ins>
                      </m:ctrlPr>
                    </m:sup>
                  </m:sSubSup>
                  <m:ctrlPr>
                    <w:ins w:id="4580" w:author="峰 高" w:date="2024-05-14T14:39:00Z">
                      <w:rPr>
                        <w:rFonts w:ascii="Cambria Math" w:hAnsi="Cambria Math"/>
                        <w:iCs/>
                      </w:rPr>
                    </w:ins>
                  </m:ctrlPr>
                </m:num>
                <m:den>
                  <m:sSubSup>
                    <m:sSubSupPr>
                      <m:ctrlPr>
                        <w:ins w:id="4581" w:author="峰 高" w:date="2024-05-14T14:39:00Z">
                          <w:rPr>
                            <w:rFonts w:ascii="Cambria Math" w:hAnsi="Cambria Math"/>
                            <w:iCs/>
                          </w:rPr>
                        </w:ins>
                      </m:ctrlPr>
                    </m:sSubSupPr>
                    <m:e>
                      <w:ins w:id="4582" w:author="峰 高" w:date="2024-05-14T14:39:00Z">
                        <m:r>
                          <m:rPr/>
                          <w:rPr>
                            <w:rFonts w:ascii="Cambria Math" w:hAnsi="Cambria Math"/>
                          </w:rPr>
                          <m:t>ε</m:t>
                        </m:r>
                      </w:ins>
                      <m:ctrlPr>
                        <w:ins w:id="4583" w:author="峰 高" w:date="2024-05-14T14:39:00Z">
                          <w:rPr>
                            <w:rFonts w:ascii="Cambria Math" w:hAnsi="Cambria Math"/>
                            <w:iCs/>
                          </w:rPr>
                        </w:ins>
                      </m:ctrlPr>
                    </m:e>
                    <m:sub>
                      <m:sSub>
                        <m:sSubPr>
                          <m:ctrlPr>
                            <w:ins w:id="4584" w:author="峰 高" w:date="2024-05-14T14:39:00Z">
                              <w:rPr>
                                <w:rFonts w:ascii="Cambria Math" w:hAnsi="Cambria Math"/>
                                <w:iCs/>
                              </w:rPr>
                            </w:ins>
                          </m:ctrlPr>
                        </m:sSubPr>
                        <m:e>
                          <w:ins w:id="4585" w:author="峰 高" w:date="2024-05-14T14:39:00Z">
                            <m:r>
                              <m:rPr/>
                              <w:rPr>
                                <w:rFonts w:ascii="Cambria Math" w:hAnsi="Cambria Math"/>
                              </w:rPr>
                              <m:t>H</m:t>
                            </m:r>
                          </w:ins>
                          <m:ctrlPr>
                            <w:ins w:id="4586" w:author="峰 高" w:date="2024-05-14T14:39:00Z">
                              <w:rPr>
                                <w:rFonts w:ascii="Cambria Math" w:hAnsi="Cambria Math"/>
                                <w:iCs/>
                              </w:rPr>
                            </w:ins>
                          </m:ctrlPr>
                        </m:e>
                        <m:sub>
                          <w:ins w:id="4587" w:author="峰 高" w:date="2024-05-14T14:39:00Z">
                            <m:r>
                              <m:rPr/>
                              <w:rPr>
                                <w:rFonts w:ascii="Cambria Math" w:hAnsi="Cambria Math"/>
                              </w:rPr>
                              <m:t>b</m:t>
                            </m:r>
                          </w:ins>
                          <m:ctrlPr>
                            <w:ins w:id="4588" w:author="峰 高" w:date="2024-05-14T14:39:00Z">
                              <w:rPr>
                                <w:rFonts w:ascii="Cambria Math" w:hAnsi="Cambria Math"/>
                                <w:iCs/>
                              </w:rPr>
                            </w:ins>
                          </m:ctrlPr>
                        </m:sub>
                      </m:sSub>
                      <m:ctrlPr>
                        <w:ins w:id="4589" w:author="峰 高" w:date="2024-05-14T14:39:00Z">
                          <w:rPr>
                            <w:rFonts w:ascii="Cambria Math" w:hAnsi="Cambria Math"/>
                            <w:iCs/>
                          </w:rPr>
                        </w:ins>
                      </m:ctrlPr>
                    </m:sub>
                    <m:sup>
                      <m:sSub>
                        <m:sSubPr>
                          <m:ctrlPr>
                            <w:ins w:id="4590" w:author="峰 高" w:date="2024-05-14T14:39:00Z">
                              <w:rPr>
                                <w:rFonts w:ascii="Cambria Math" w:hAnsi="Cambria Math"/>
                                <w:iCs/>
                              </w:rPr>
                            </w:ins>
                          </m:ctrlPr>
                        </m:sSubPr>
                        <m:e>
                          <w:ins w:id="4591" w:author="峰 高" w:date="2024-05-14T14:39:00Z">
                            <m:r>
                              <m:rPr/>
                              <w:rPr>
                                <w:rFonts w:ascii="Cambria Math" w:hAnsi="Cambria Math"/>
                              </w:rPr>
                              <m:t>λ</m:t>
                            </m:r>
                          </w:ins>
                          <m:ctrlPr>
                            <w:ins w:id="4592" w:author="峰 高" w:date="2024-05-14T14:39:00Z">
                              <w:rPr>
                                <w:rFonts w:ascii="Cambria Math" w:hAnsi="Cambria Math"/>
                                <w:iCs/>
                              </w:rPr>
                            </w:ins>
                          </m:ctrlPr>
                        </m:e>
                        <m:sub>
                          <w:ins w:id="4593" w:author="峰 高" w:date="2024-05-14T14:39:00Z">
                            <m:r>
                              <m:rPr/>
                              <w:rPr>
                                <w:rFonts w:ascii="Cambria Math" w:hAnsi="Cambria Math"/>
                              </w:rPr>
                              <m:t>1</m:t>
                            </m:r>
                          </w:ins>
                          <m:ctrlPr>
                            <w:ins w:id="4594" w:author="峰 高" w:date="2024-05-14T14:39:00Z">
                              <w:rPr>
                                <w:rFonts w:ascii="Cambria Math" w:hAnsi="Cambria Math"/>
                                <w:iCs/>
                              </w:rPr>
                            </w:ins>
                          </m:ctrlPr>
                        </m:sub>
                      </m:sSub>
                      <m:ctrlPr>
                        <w:ins w:id="4595" w:author="峰 高" w:date="2024-05-14T14:39:00Z">
                          <w:rPr>
                            <w:rFonts w:ascii="Cambria Math" w:hAnsi="Cambria Math"/>
                            <w:iCs/>
                          </w:rPr>
                        </w:ins>
                      </m:ctrlPr>
                    </m:sup>
                  </m:sSubSup>
                  <w:ins w:id="4596" w:author="峰 高" w:date="2024-05-14T14:39:00Z">
                    <m:r>
                      <m:rPr/>
                      <w:rPr>
                        <w:rFonts w:ascii="Cambria Math" w:hAnsi="Cambria Math"/>
                      </w:rPr>
                      <m:t>−</m:t>
                    </m:r>
                  </w:ins>
                  <m:sSubSup>
                    <m:sSubSupPr>
                      <m:ctrlPr>
                        <w:ins w:id="4597" w:author="峰 高" w:date="2024-05-14T14:39:00Z">
                          <w:rPr>
                            <w:rFonts w:ascii="Cambria Math" w:hAnsi="Cambria Math"/>
                            <w:iCs/>
                          </w:rPr>
                        </w:ins>
                      </m:ctrlPr>
                    </m:sSubSupPr>
                    <m:e>
                      <w:ins w:id="4598" w:author="峰 高" w:date="2024-05-14T14:39:00Z">
                        <m:r>
                          <m:rPr/>
                          <w:rPr>
                            <w:rFonts w:ascii="Cambria Math" w:hAnsi="Cambria Math"/>
                          </w:rPr>
                          <m:t>ε</m:t>
                        </m:r>
                      </w:ins>
                      <m:ctrlPr>
                        <w:ins w:id="4599" w:author="峰 高" w:date="2024-05-14T14:39:00Z">
                          <w:rPr>
                            <w:rFonts w:ascii="Cambria Math" w:hAnsi="Cambria Math"/>
                            <w:iCs/>
                          </w:rPr>
                        </w:ins>
                      </m:ctrlPr>
                    </m:e>
                    <m:sub>
                      <m:sSub>
                        <m:sSubPr>
                          <m:ctrlPr>
                            <w:ins w:id="4600" w:author="峰 高" w:date="2024-05-14T14:39:00Z">
                              <w:rPr>
                                <w:rFonts w:ascii="Cambria Math" w:hAnsi="Cambria Math"/>
                                <w:iCs/>
                              </w:rPr>
                            </w:ins>
                          </m:ctrlPr>
                        </m:sSubPr>
                        <m:e>
                          <w:ins w:id="4601" w:author="峰 高" w:date="2024-05-14T14:39:00Z">
                            <m:r>
                              <m:rPr/>
                              <w:rPr>
                                <w:rFonts w:ascii="Cambria Math" w:hAnsi="Cambria Math"/>
                              </w:rPr>
                              <m:t>H</m:t>
                            </m:r>
                          </w:ins>
                          <m:ctrlPr>
                            <w:ins w:id="4602" w:author="峰 高" w:date="2024-05-14T14:39:00Z">
                              <w:rPr>
                                <w:rFonts w:ascii="Cambria Math" w:hAnsi="Cambria Math"/>
                                <w:iCs/>
                              </w:rPr>
                            </w:ins>
                          </m:ctrlPr>
                        </m:e>
                        <m:sub>
                          <w:ins w:id="4603" w:author="峰 高" w:date="2024-05-14T14:39:00Z">
                            <m:r>
                              <m:rPr/>
                              <w:rPr>
                                <w:rFonts w:ascii="Cambria Math" w:hAnsi="Cambria Math"/>
                              </w:rPr>
                              <m:t>b</m:t>
                            </m:r>
                          </w:ins>
                          <m:ctrlPr>
                            <w:ins w:id="4604" w:author="峰 高" w:date="2024-05-14T14:39:00Z">
                              <w:rPr>
                                <w:rFonts w:ascii="Cambria Math" w:hAnsi="Cambria Math"/>
                                <w:iCs/>
                              </w:rPr>
                            </w:ins>
                          </m:ctrlPr>
                        </m:sub>
                      </m:sSub>
                      <m:sSub>
                        <m:sSubPr>
                          <m:ctrlPr>
                            <w:ins w:id="4605" w:author="峰 高" w:date="2024-05-14T14:39:00Z">
                              <w:rPr>
                                <w:rFonts w:ascii="Cambria Math" w:hAnsi="Cambria Math"/>
                                <w:iCs/>
                              </w:rPr>
                            </w:ins>
                          </m:ctrlPr>
                        </m:sSubPr>
                        <m:e>
                          <w:ins w:id="4606" w:author="峰 高" w:date="2024-05-14T14:39:00Z">
                            <m:r>
                              <m:rPr/>
                              <w:rPr>
                                <w:rFonts w:ascii="Cambria Math" w:hAnsi="Cambria Math"/>
                              </w:rPr>
                              <m:t>O</m:t>
                            </m:r>
                          </w:ins>
                          <m:ctrlPr>
                            <w:ins w:id="4607" w:author="峰 高" w:date="2024-05-14T14:39:00Z">
                              <w:rPr>
                                <w:rFonts w:ascii="Cambria Math" w:hAnsi="Cambria Math"/>
                                <w:iCs/>
                              </w:rPr>
                            </w:ins>
                          </m:ctrlPr>
                        </m:e>
                        <m:sub>
                          <w:ins w:id="4608" w:author="峰 高" w:date="2024-05-14T14:39:00Z">
                            <m:r>
                              <m:rPr/>
                              <w:rPr>
                                <w:rFonts w:ascii="Cambria Math" w:hAnsi="Cambria Math"/>
                              </w:rPr>
                              <m:t>2</m:t>
                            </m:r>
                          </w:ins>
                          <m:ctrlPr>
                            <w:ins w:id="4609" w:author="峰 高" w:date="2024-05-14T14:39:00Z">
                              <w:rPr>
                                <w:rFonts w:ascii="Cambria Math" w:hAnsi="Cambria Math"/>
                                <w:iCs/>
                              </w:rPr>
                            </w:ins>
                          </m:ctrlPr>
                        </m:sub>
                      </m:sSub>
                      <m:ctrlPr>
                        <w:ins w:id="4610" w:author="峰 高" w:date="2024-05-14T14:39:00Z">
                          <w:rPr>
                            <w:rFonts w:ascii="Cambria Math" w:hAnsi="Cambria Math"/>
                            <w:iCs/>
                          </w:rPr>
                        </w:ins>
                      </m:ctrlPr>
                    </m:sub>
                    <m:sup>
                      <m:sSub>
                        <m:sSubPr>
                          <m:ctrlPr>
                            <w:ins w:id="4611" w:author="峰 高" w:date="2024-05-14T14:39:00Z">
                              <w:rPr>
                                <w:rFonts w:ascii="Cambria Math" w:hAnsi="Cambria Math"/>
                                <w:iCs/>
                              </w:rPr>
                            </w:ins>
                          </m:ctrlPr>
                        </m:sSubPr>
                        <m:e>
                          <w:ins w:id="4612" w:author="峰 高" w:date="2024-05-14T14:39:00Z">
                            <m:r>
                              <m:rPr/>
                              <w:rPr>
                                <w:rFonts w:ascii="Cambria Math" w:hAnsi="Cambria Math"/>
                              </w:rPr>
                              <m:t>λ</m:t>
                            </m:r>
                          </w:ins>
                          <m:ctrlPr>
                            <w:ins w:id="4613" w:author="峰 高" w:date="2024-05-14T14:39:00Z">
                              <w:rPr>
                                <w:rFonts w:ascii="Cambria Math" w:hAnsi="Cambria Math"/>
                                <w:iCs/>
                              </w:rPr>
                            </w:ins>
                          </m:ctrlPr>
                        </m:e>
                        <m:sub>
                          <w:ins w:id="4614" w:author="峰 高" w:date="2024-05-14T14:39:00Z">
                            <m:r>
                              <m:rPr/>
                              <w:rPr>
                                <w:rFonts w:ascii="Cambria Math" w:hAnsi="Cambria Math"/>
                              </w:rPr>
                              <m:t>1</m:t>
                            </m:r>
                          </w:ins>
                          <m:ctrlPr>
                            <w:ins w:id="4615" w:author="峰 高" w:date="2024-05-14T14:39:00Z">
                              <w:rPr>
                                <w:rFonts w:ascii="Cambria Math" w:hAnsi="Cambria Math"/>
                                <w:iCs/>
                              </w:rPr>
                            </w:ins>
                          </m:ctrlPr>
                        </m:sub>
                      </m:sSub>
                      <m:ctrlPr>
                        <w:ins w:id="4616" w:author="峰 高" w:date="2024-05-14T14:39:00Z">
                          <w:rPr>
                            <w:rFonts w:ascii="Cambria Math" w:hAnsi="Cambria Math"/>
                            <w:iCs/>
                          </w:rPr>
                        </w:ins>
                      </m:ctrlPr>
                    </m:sup>
                  </m:sSubSup>
                  <m:ctrlPr>
                    <w:ins w:id="4617" w:author="峰 高" w:date="2024-05-14T14:39:00Z">
                      <w:rPr>
                        <w:rFonts w:ascii="Cambria Math" w:hAnsi="Cambria Math"/>
                        <w:iCs/>
                      </w:rPr>
                    </w:ins>
                  </m:ctrlPr>
                </m:den>
              </m:f>
              <w:ins w:id="4618" w:author="峰 高" w:date="2024-05-14T14:39:00Z">
                <m:r>
                  <m:rPr/>
                  <w:rPr>
                    <w:rFonts w:ascii="Cambria Math" w:hAnsi="Cambria Math"/>
                  </w:rPr>
                  <m:t>−</m:t>
                </m:r>
              </w:ins>
              <m:f>
                <m:fPr>
                  <m:ctrlPr>
                    <w:ins w:id="4619" w:author="峰 高" w:date="2024-05-14T14:39:00Z">
                      <w:rPr>
                        <w:rFonts w:ascii="Cambria Math" w:hAnsi="Cambria Math"/>
                        <w:iCs/>
                      </w:rPr>
                    </w:ins>
                  </m:ctrlPr>
                </m:fPr>
                <m:num>
                  <m:sSubSup>
                    <m:sSubSupPr>
                      <m:ctrlPr>
                        <w:ins w:id="4620" w:author="峰 高" w:date="2024-05-14T14:39:00Z">
                          <w:rPr>
                            <w:rFonts w:ascii="Cambria Math" w:hAnsi="Cambria Math"/>
                            <w:iCs/>
                          </w:rPr>
                        </w:ins>
                      </m:ctrlPr>
                    </m:sSubSupPr>
                    <m:e>
                      <w:ins w:id="4621" w:author="峰 高" w:date="2024-05-14T14:39:00Z">
                        <m:r>
                          <m:rPr/>
                          <w:rPr>
                            <w:rFonts w:ascii="Cambria Math" w:hAnsi="Cambria Math"/>
                          </w:rPr>
                          <m:t>ε</m:t>
                        </m:r>
                      </w:ins>
                      <m:ctrlPr>
                        <w:ins w:id="4622" w:author="峰 高" w:date="2024-05-14T14:39:00Z">
                          <w:rPr>
                            <w:rFonts w:ascii="Cambria Math" w:hAnsi="Cambria Math"/>
                            <w:iCs/>
                          </w:rPr>
                        </w:ins>
                      </m:ctrlPr>
                    </m:e>
                    <m:sub>
                      <m:sSub>
                        <m:sSubPr>
                          <m:ctrlPr>
                            <w:ins w:id="4623" w:author="峰 高" w:date="2024-05-14T14:39:00Z">
                              <w:rPr>
                                <w:rFonts w:ascii="Cambria Math" w:hAnsi="Cambria Math"/>
                                <w:iCs/>
                              </w:rPr>
                            </w:ins>
                          </m:ctrlPr>
                        </m:sSubPr>
                        <m:e>
                          <w:ins w:id="4624" w:author="峰 高" w:date="2024-05-14T14:39:00Z">
                            <m:r>
                              <m:rPr/>
                              <w:rPr>
                                <w:rFonts w:ascii="Cambria Math" w:hAnsi="Cambria Math"/>
                              </w:rPr>
                              <m:t>H</m:t>
                            </m:r>
                          </w:ins>
                          <m:ctrlPr>
                            <w:ins w:id="4625" w:author="峰 高" w:date="2024-05-14T14:39:00Z">
                              <w:rPr>
                                <w:rFonts w:ascii="Cambria Math" w:hAnsi="Cambria Math"/>
                                <w:iCs/>
                              </w:rPr>
                            </w:ins>
                          </m:ctrlPr>
                        </m:e>
                        <m:sub>
                          <w:ins w:id="4626" w:author="峰 高" w:date="2024-05-14T14:39:00Z">
                            <m:r>
                              <m:rPr/>
                              <w:rPr>
                                <w:rFonts w:ascii="Cambria Math" w:hAnsi="Cambria Math"/>
                              </w:rPr>
                              <m:t>b</m:t>
                            </m:r>
                          </w:ins>
                          <m:ctrlPr>
                            <w:ins w:id="4627" w:author="峰 高" w:date="2024-05-14T14:39:00Z">
                              <w:rPr>
                                <w:rFonts w:ascii="Cambria Math" w:hAnsi="Cambria Math"/>
                                <w:iCs/>
                              </w:rPr>
                            </w:ins>
                          </m:ctrlPr>
                        </m:sub>
                      </m:sSub>
                      <m:ctrlPr>
                        <w:ins w:id="4628" w:author="峰 高" w:date="2024-05-14T14:39:00Z">
                          <w:rPr>
                            <w:rFonts w:ascii="Cambria Math" w:hAnsi="Cambria Math"/>
                            <w:iCs/>
                          </w:rPr>
                        </w:ins>
                      </m:ctrlPr>
                    </m:sub>
                    <m:sup>
                      <m:sSub>
                        <m:sSubPr>
                          <m:ctrlPr>
                            <w:ins w:id="4629" w:author="峰 高" w:date="2024-05-14T14:39:00Z">
                              <w:rPr>
                                <w:rFonts w:ascii="Cambria Math" w:hAnsi="Cambria Math"/>
                                <w:iCs/>
                              </w:rPr>
                            </w:ins>
                          </m:ctrlPr>
                        </m:sSubPr>
                        <m:e>
                          <w:ins w:id="4630" w:author="峰 高" w:date="2024-05-14T14:39:00Z">
                            <m:r>
                              <m:rPr/>
                              <w:rPr>
                                <w:rFonts w:ascii="Cambria Math" w:hAnsi="Cambria Math"/>
                              </w:rPr>
                              <m:t>λ</m:t>
                            </m:r>
                          </w:ins>
                          <m:ctrlPr>
                            <w:ins w:id="4631" w:author="峰 高" w:date="2024-05-14T14:39:00Z">
                              <w:rPr>
                                <w:rFonts w:ascii="Cambria Math" w:hAnsi="Cambria Math"/>
                                <w:iCs/>
                              </w:rPr>
                            </w:ins>
                          </m:ctrlPr>
                        </m:e>
                        <m:sub>
                          <w:ins w:id="4632" w:author="峰 高" w:date="2024-05-14T14:39:00Z">
                            <m:r>
                              <m:rPr/>
                              <w:rPr>
                                <w:rFonts w:ascii="Cambria Math" w:hAnsi="Cambria Math"/>
                              </w:rPr>
                              <m:t>2</m:t>
                            </m:r>
                          </w:ins>
                          <m:ctrlPr>
                            <w:ins w:id="4633" w:author="峰 高" w:date="2024-05-14T14:39:00Z">
                              <w:rPr>
                                <w:rFonts w:ascii="Cambria Math" w:hAnsi="Cambria Math"/>
                                <w:iCs/>
                              </w:rPr>
                            </w:ins>
                          </m:ctrlPr>
                        </m:sub>
                      </m:sSub>
                      <m:ctrlPr>
                        <w:ins w:id="4634" w:author="峰 高" w:date="2024-05-14T14:39:00Z">
                          <w:rPr>
                            <w:rFonts w:ascii="Cambria Math" w:hAnsi="Cambria Math"/>
                            <w:iCs/>
                          </w:rPr>
                        </w:ins>
                      </m:ctrlPr>
                    </m:sup>
                  </m:sSubSup>
                  <m:ctrlPr>
                    <w:ins w:id="4635" w:author="峰 高" w:date="2024-05-14T14:39:00Z">
                      <w:rPr>
                        <w:rFonts w:ascii="Cambria Math" w:hAnsi="Cambria Math"/>
                        <w:iCs/>
                      </w:rPr>
                    </w:ins>
                  </m:ctrlPr>
                </m:num>
                <m:den>
                  <m:sSubSup>
                    <m:sSubSupPr>
                      <m:ctrlPr>
                        <w:ins w:id="4636" w:author="峰 高" w:date="2024-05-14T14:39:00Z">
                          <w:rPr>
                            <w:rFonts w:ascii="Cambria Math" w:hAnsi="Cambria Math"/>
                            <w:iCs/>
                          </w:rPr>
                        </w:ins>
                      </m:ctrlPr>
                    </m:sSubSupPr>
                    <m:e>
                      <w:ins w:id="4637" w:author="峰 高" w:date="2024-05-14T14:39:00Z">
                        <m:r>
                          <m:rPr/>
                          <w:rPr>
                            <w:rFonts w:ascii="Cambria Math" w:hAnsi="Cambria Math"/>
                          </w:rPr>
                          <m:t>ε</m:t>
                        </m:r>
                      </w:ins>
                      <m:ctrlPr>
                        <w:ins w:id="4638" w:author="峰 高" w:date="2024-05-14T14:39:00Z">
                          <w:rPr>
                            <w:rFonts w:ascii="Cambria Math" w:hAnsi="Cambria Math"/>
                            <w:iCs/>
                          </w:rPr>
                        </w:ins>
                      </m:ctrlPr>
                    </m:e>
                    <m:sub>
                      <m:sSub>
                        <m:sSubPr>
                          <m:ctrlPr>
                            <w:ins w:id="4639" w:author="峰 高" w:date="2024-05-14T14:39:00Z">
                              <w:rPr>
                                <w:rFonts w:ascii="Cambria Math" w:hAnsi="Cambria Math"/>
                                <w:iCs/>
                              </w:rPr>
                            </w:ins>
                          </m:ctrlPr>
                        </m:sSubPr>
                        <m:e>
                          <w:ins w:id="4640" w:author="峰 高" w:date="2024-05-14T14:39:00Z">
                            <m:r>
                              <m:rPr/>
                              <w:rPr>
                                <w:rFonts w:ascii="Cambria Math" w:hAnsi="Cambria Math"/>
                              </w:rPr>
                              <m:t>H</m:t>
                            </m:r>
                          </w:ins>
                          <m:ctrlPr>
                            <w:ins w:id="4641" w:author="峰 高" w:date="2024-05-14T14:39:00Z">
                              <w:rPr>
                                <w:rFonts w:ascii="Cambria Math" w:hAnsi="Cambria Math"/>
                                <w:iCs/>
                              </w:rPr>
                            </w:ins>
                          </m:ctrlPr>
                        </m:e>
                        <m:sub>
                          <w:ins w:id="4642" w:author="峰 高" w:date="2024-05-14T14:39:00Z">
                            <m:r>
                              <m:rPr/>
                              <w:rPr>
                                <w:rFonts w:ascii="Cambria Math" w:hAnsi="Cambria Math"/>
                              </w:rPr>
                              <m:t>b</m:t>
                            </m:r>
                          </w:ins>
                          <m:ctrlPr>
                            <w:ins w:id="4643" w:author="峰 高" w:date="2024-05-14T14:39:00Z">
                              <w:rPr>
                                <w:rFonts w:ascii="Cambria Math" w:hAnsi="Cambria Math"/>
                                <w:iCs/>
                              </w:rPr>
                            </w:ins>
                          </m:ctrlPr>
                        </m:sub>
                      </m:sSub>
                      <m:ctrlPr>
                        <w:ins w:id="4644" w:author="峰 高" w:date="2024-05-14T14:39:00Z">
                          <w:rPr>
                            <w:rFonts w:ascii="Cambria Math" w:hAnsi="Cambria Math"/>
                            <w:iCs/>
                          </w:rPr>
                        </w:ins>
                      </m:ctrlPr>
                    </m:sub>
                    <m:sup>
                      <m:sSub>
                        <m:sSubPr>
                          <m:ctrlPr>
                            <w:ins w:id="4645" w:author="峰 高" w:date="2024-05-14T14:39:00Z">
                              <w:rPr>
                                <w:rFonts w:ascii="Cambria Math" w:hAnsi="Cambria Math"/>
                                <w:iCs/>
                              </w:rPr>
                            </w:ins>
                          </m:ctrlPr>
                        </m:sSubPr>
                        <m:e>
                          <w:ins w:id="4646" w:author="峰 高" w:date="2024-05-14T14:39:00Z">
                            <m:r>
                              <m:rPr/>
                              <w:rPr>
                                <w:rFonts w:ascii="Cambria Math" w:hAnsi="Cambria Math"/>
                              </w:rPr>
                              <m:t>λ</m:t>
                            </m:r>
                          </w:ins>
                          <m:ctrlPr>
                            <w:ins w:id="4647" w:author="峰 高" w:date="2024-05-14T14:39:00Z">
                              <w:rPr>
                                <w:rFonts w:ascii="Cambria Math" w:hAnsi="Cambria Math"/>
                                <w:iCs/>
                              </w:rPr>
                            </w:ins>
                          </m:ctrlPr>
                        </m:e>
                        <m:sub>
                          <w:ins w:id="4648" w:author="峰 高" w:date="2024-05-14T14:39:00Z">
                            <m:r>
                              <m:rPr/>
                              <w:rPr>
                                <w:rFonts w:ascii="Cambria Math" w:hAnsi="Cambria Math"/>
                              </w:rPr>
                              <m:t>2</m:t>
                            </m:r>
                          </w:ins>
                          <m:ctrlPr>
                            <w:ins w:id="4649" w:author="峰 高" w:date="2024-05-14T14:39:00Z">
                              <w:rPr>
                                <w:rFonts w:ascii="Cambria Math" w:hAnsi="Cambria Math"/>
                                <w:iCs/>
                              </w:rPr>
                            </w:ins>
                          </m:ctrlPr>
                        </m:sub>
                      </m:sSub>
                      <m:ctrlPr>
                        <w:ins w:id="4650" w:author="峰 高" w:date="2024-05-14T14:39:00Z">
                          <w:rPr>
                            <w:rFonts w:ascii="Cambria Math" w:hAnsi="Cambria Math"/>
                            <w:iCs/>
                          </w:rPr>
                        </w:ins>
                      </m:ctrlPr>
                    </m:sup>
                  </m:sSubSup>
                  <w:ins w:id="4651" w:author="峰 高" w:date="2024-05-14T14:39:00Z">
                    <m:r>
                      <m:rPr/>
                      <w:rPr>
                        <w:rFonts w:ascii="Cambria Math" w:hAnsi="Cambria Math"/>
                      </w:rPr>
                      <m:t>−</m:t>
                    </m:r>
                  </w:ins>
                  <m:sSubSup>
                    <m:sSubSupPr>
                      <m:ctrlPr>
                        <w:ins w:id="4652" w:author="峰 高" w:date="2024-05-14T14:39:00Z">
                          <w:rPr>
                            <w:rFonts w:ascii="Cambria Math" w:hAnsi="Cambria Math"/>
                            <w:iCs/>
                          </w:rPr>
                        </w:ins>
                      </m:ctrlPr>
                    </m:sSubSupPr>
                    <m:e>
                      <w:ins w:id="4653" w:author="峰 高" w:date="2024-05-14T14:39:00Z">
                        <m:r>
                          <m:rPr/>
                          <w:rPr>
                            <w:rFonts w:ascii="Cambria Math" w:hAnsi="Cambria Math"/>
                          </w:rPr>
                          <m:t>ε</m:t>
                        </m:r>
                      </w:ins>
                      <m:ctrlPr>
                        <w:ins w:id="4654" w:author="峰 高" w:date="2024-05-14T14:39:00Z">
                          <w:rPr>
                            <w:rFonts w:ascii="Cambria Math" w:hAnsi="Cambria Math"/>
                            <w:iCs/>
                          </w:rPr>
                        </w:ins>
                      </m:ctrlPr>
                    </m:e>
                    <m:sub>
                      <m:sSub>
                        <m:sSubPr>
                          <m:ctrlPr>
                            <w:ins w:id="4655" w:author="峰 高" w:date="2024-05-14T14:39:00Z">
                              <w:rPr>
                                <w:rFonts w:ascii="Cambria Math" w:hAnsi="Cambria Math"/>
                                <w:iCs/>
                              </w:rPr>
                            </w:ins>
                          </m:ctrlPr>
                        </m:sSubPr>
                        <m:e>
                          <w:ins w:id="4656" w:author="峰 高" w:date="2024-05-14T14:39:00Z">
                            <m:r>
                              <m:rPr/>
                              <w:rPr>
                                <w:rFonts w:ascii="Cambria Math" w:hAnsi="Cambria Math"/>
                              </w:rPr>
                              <m:t>H</m:t>
                            </m:r>
                          </w:ins>
                          <m:ctrlPr>
                            <w:ins w:id="4657" w:author="峰 高" w:date="2024-05-14T14:39:00Z">
                              <w:rPr>
                                <w:rFonts w:ascii="Cambria Math" w:hAnsi="Cambria Math"/>
                                <w:iCs/>
                              </w:rPr>
                            </w:ins>
                          </m:ctrlPr>
                        </m:e>
                        <m:sub>
                          <w:ins w:id="4658" w:author="峰 高" w:date="2024-05-14T14:39:00Z">
                            <m:r>
                              <m:rPr/>
                              <w:rPr>
                                <w:rFonts w:ascii="Cambria Math" w:hAnsi="Cambria Math"/>
                              </w:rPr>
                              <m:t>b</m:t>
                            </m:r>
                          </w:ins>
                          <m:ctrlPr>
                            <w:ins w:id="4659" w:author="峰 高" w:date="2024-05-14T14:39:00Z">
                              <w:rPr>
                                <w:rFonts w:ascii="Cambria Math" w:hAnsi="Cambria Math"/>
                                <w:iCs/>
                              </w:rPr>
                            </w:ins>
                          </m:ctrlPr>
                        </m:sub>
                      </m:sSub>
                      <m:sSub>
                        <m:sSubPr>
                          <m:ctrlPr>
                            <w:ins w:id="4660" w:author="峰 高" w:date="2024-05-14T14:39:00Z">
                              <w:rPr>
                                <w:rFonts w:ascii="Cambria Math" w:hAnsi="Cambria Math"/>
                                <w:iCs/>
                              </w:rPr>
                            </w:ins>
                          </m:ctrlPr>
                        </m:sSubPr>
                        <m:e>
                          <w:ins w:id="4661" w:author="峰 高" w:date="2024-05-14T14:39:00Z">
                            <m:r>
                              <m:rPr/>
                              <w:rPr>
                                <w:rFonts w:ascii="Cambria Math" w:hAnsi="Cambria Math"/>
                              </w:rPr>
                              <m:t>O</m:t>
                            </m:r>
                          </w:ins>
                          <m:ctrlPr>
                            <w:ins w:id="4662" w:author="峰 高" w:date="2024-05-14T14:39:00Z">
                              <w:rPr>
                                <w:rFonts w:ascii="Cambria Math" w:hAnsi="Cambria Math"/>
                                <w:iCs/>
                              </w:rPr>
                            </w:ins>
                          </m:ctrlPr>
                        </m:e>
                        <m:sub>
                          <w:ins w:id="4663" w:author="峰 高" w:date="2024-05-14T14:39:00Z">
                            <m:r>
                              <m:rPr/>
                              <w:rPr>
                                <w:rFonts w:ascii="Cambria Math" w:hAnsi="Cambria Math"/>
                              </w:rPr>
                              <m:t>2</m:t>
                            </m:r>
                          </w:ins>
                          <m:ctrlPr>
                            <w:ins w:id="4664" w:author="峰 高" w:date="2024-05-14T14:39:00Z">
                              <w:rPr>
                                <w:rFonts w:ascii="Cambria Math" w:hAnsi="Cambria Math"/>
                                <w:iCs/>
                              </w:rPr>
                            </w:ins>
                          </m:ctrlPr>
                        </m:sub>
                      </m:sSub>
                      <m:ctrlPr>
                        <w:ins w:id="4665" w:author="峰 高" w:date="2024-05-14T14:39:00Z">
                          <w:rPr>
                            <w:rFonts w:ascii="Cambria Math" w:hAnsi="Cambria Math"/>
                            <w:iCs/>
                          </w:rPr>
                        </w:ins>
                      </m:ctrlPr>
                    </m:sub>
                    <m:sup>
                      <m:sSub>
                        <m:sSubPr>
                          <m:ctrlPr>
                            <w:ins w:id="4666" w:author="峰 高" w:date="2024-05-14T14:39:00Z">
                              <w:rPr>
                                <w:rFonts w:ascii="Cambria Math" w:hAnsi="Cambria Math"/>
                                <w:iCs/>
                              </w:rPr>
                            </w:ins>
                          </m:ctrlPr>
                        </m:sSubPr>
                        <m:e>
                          <w:ins w:id="4667" w:author="峰 高" w:date="2024-05-14T14:39:00Z">
                            <m:r>
                              <m:rPr/>
                              <w:rPr>
                                <w:rFonts w:ascii="Cambria Math" w:hAnsi="Cambria Math"/>
                              </w:rPr>
                              <m:t>λ</m:t>
                            </m:r>
                          </w:ins>
                          <m:ctrlPr>
                            <w:ins w:id="4668" w:author="峰 高" w:date="2024-05-14T14:39:00Z">
                              <w:rPr>
                                <w:rFonts w:ascii="Cambria Math" w:hAnsi="Cambria Math"/>
                                <w:iCs/>
                              </w:rPr>
                            </w:ins>
                          </m:ctrlPr>
                        </m:e>
                        <m:sub>
                          <w:ins w:id="4669" w:author="峰 高" w:date="2024-05-14T14:39:00Z">
                            <m:r>
                              <m:rPr/>
                              <w:rPr>
                                <w:rFonts w:ascii="Cambria Math" w:hAnsi="Cambria Math"/>
                              </w:rPr>
                              <m:t>2</m:t>
                            </m:r>
                          </w:ins>
                          <m:ctrlPr>
                            <w:ins w:id="4670" w:author="峰 高" w:date="2024-05-14T14:39:00Z">
                              <w:rPr>
                                <w:rFonts w:ascii="Cambria Math" w:hAnsi="Cambria Math"/>
                                <w:iCs/>
                              </w:rPr>
                            </w:ins>
                          </m:ctrlPr>
                        </m:sub>
                      </m:sSub>
                      <m:ctrlPr>
                        <w:ins w:id="4671" w:author="峰 高" w:date="2024-05-14T14:39:00Z">
                          <w:rPr>
                            <w:rFonts w:ascii="Cambria Math" w:hAnsi="Cambria Math"/>
                            <w:iCs/>
                          </w:rPr>
                        </w:ins>
                      </m:ctrlPr>
                    </m:sup>
                  </m:sSubSup>
                  <m:ctrlPr>
                    <w:ins w:id="4672" w:author="峰 高" w:date="2024-05-14T14:39:00Z">
                      <w:rPr>
                        <w:rFonts w:ascii="Cambria Math" w:hAnsi="Cambria Math"/>
                        <w:iCs/>
                      </w:rPr>
                    </w:ins>
                  </m:ctrlPr>
                </m:den>
              </m:f>
              <w:ins w:id="4673" w:author="峰 高" w:date="2024-05-14T14:39:00Z">
                <m:r>
                  <m:rPr/>
                  <w:rPr>
                    <w:rFonts w:ascii="Cambria Math" w:hAnsi="Cambria Math"/>
                  </w:rPr>
                  <m:t>×</m:t>
                </m:r>
              </w:ins>
              <m:f>
                <m:fPr>
                  <m:ctrlPr>
                    <w:ins w:id="4674" w:author="峰 高" w:date="2024-05-14T14:39:00Z">
                      <w:rPr>
                        <w:rFonts w:ascii="Cambria Math" w:hAnsi="Cambria Math"/>
                        <w:iCs/>
                      </w:rPr>
                    </w:ins>
                  </m:ctrlPr>
                </m:fPr>
                <m:num>
                  <m:sSub>
                    <m:sSubPr>
                      <m:ctrlPr>
                        <w:ins w:id="4675" w:author="峰 高" w:date="2024-05-14T14:39:00Z">
                          <w:rPr>
                            <w:rFonts w:ascii="Cambria Math" w:hAnsi="Cambria Math"/>
                            <w:iCs/>
                          </w:rPr>
                        </w:ins>
                      </m:ctrlPr>
                    </m:sSubPr>
                    <m:e>
                      <w:ins w:id="4676" w:author="峰 高" w:date="2024-05-14T14:39:00Z">
                        <m:r>
                          <m:rPr/>
                          <w:rPr>
                            <w:rFonts w:ascii="Cambria Math" w:hAnsi="Cambria Math"/>
                          </w:rPr>
                          <m:t>D</m:t>
                        </m:r>
                      </w:ins>
                      <m:ctrlPr>
                        <w:ins w:id="4677" w:author="峰 高" w:date="2024-05-14T14:39:00Z">
                          <w:rPr>
                            <w:rFonts w:ascii="Cambria Math" w:hAnsi="Cambria Math"/>
                            <w:iCs/>
                          </w:rPr>
                        </w:ins>
                      </m:ctrlPr>
                    </m:e>
                    <m:sub>
                      <m:sSub>
                        <m:sSubPr>
                          <m:ctrlPr>
                            <w:ins w:id="4678" w:author="峰 高" w:date="2024-05-14T14:39:00Z">
                              <w:rPr>
                                <w:rFonts w:ascii="Cambria Math" w:hAnsi="Cambria Math"/>
                                <w:iCs/>
                              </w:rPr>
                            </w:ins>
                          </m:ctrlPr>
                        </m:sSubPr>
                        <m:e>
                          <w:ins w:id="4679" w:author="峰 高" w:date="2024-05-14T14:39:00Z">
                            <m:r>
                              <m:rPr/>
                              <w:rPr>
                                <w:rFonts w:ascii="Cambria Math" w:hAnsi="Cambria Math"/>
                              </w:rPr>
                              <m:t>λ</m:t>
                            </m:r>
                          </w:ins>
                          <m:ctrlPr>
                            <w:ins w:id="4680" w:author="峰 高" w:date="2024-05-14T14:39:00Z">
                              <w:rPr>
                                <w:rFonts w:ascii="Cambria Math" w:hAnsi="Cambria Math"/>
                                <w:iCs/>
                              </w:rPr>
                            </w:ins>
                          </m:ctrlPr>
                        </m:e>
                        <m:sub>
                          <w:ins w:id="4681" w:author="峰 高" w:date="2024-05-14T14:39:00Z">
                            <m:r>
                              <m:rPr/>
                              <w:rPr>
                                <w:rFonts w:ascii="Cambria Math" w:hAnsi="Cambria Math"/>
                              </w:rPr>
                              <m:t>1</m:t>
                            </m:r>
                          </w:ins>
                          <m:ctrlPr>
                            <w:ins w:id="4682" w:author="峰 高" w:date="2024-05-14T14:39:00Z">
                              <w:rPr>
                                <w:rFonts w:ascii="Cambria Math" w:hAnsi="Cambria Math"/>
                                <w:iCs/>
                              </w:rPr>
                            </w:ins>
                          </m:ctrlPr>
                        </m:sub>
                      </m:sSub>
                      <m:ctrlPr>
                        <w:ins w:id="4683" w:author="峰 高" w:date="2024-05-14T14:39:00Z">
                          <w:rPr>
                            <w:rFonts w:ascii="Cambria Math" w:hAnsi="Cambria Math"/>
                            <w:iCs/>
                          </w:rPr>
                        </w:ins>
                      </m:ctrlPr>
                    </m:sub>
                  </m:sSub>
                  <m:ctrlPr>
                    <w:ins w:id="4684" w:author="峰 高" w:date="2024-05-14T14:39:00Z">
                      <w:rPr>
                        <w:rFonts w:ascii="Cambria Math" w:hAnsi="Cambria Math"/>
                        <w:iCs/>
                      </w:rPr>
                    </w:ins>
                  </m:ctrlPr>
                </m:num>
                <m:den>
                  <m:sSub>
                    <m:sSubPr>
                      <m:ctrlPr>
                        <w:ins w:id="4685" w:author="峰 高" w:date="2024-05-14T14:39:00Z">
                          <w:rPr>
                            <w:rFonts w:ascii="Cambria Math" w:hAnsi="Cambria Math"/>
                            <w:iCs/>
                          </w:rPr>
                        </w:ins>
                      </m:ctrlPr>
                    </m:sSubPr>
                    <m:e>
                      <w:ins w:id="4686" w:author="峰 高" w:date="2024-05-14T14:39:00Z">
                        <m:r>
                          <m:rPr/>
                          <w:rPr>
                            <w:rFonts w:ascii="Cambria Math" w:hAnsi="Cambria Math"/>
                          </w:rPr>
                          <m:t>D</m:t>
                        </m:r>
                      </w:ins>
                      <m:ctrlPr>
                        <w:ins w:id="4687" w:author="峰 高" w:date="2024-05-14T14:39:00Z">
                          <w:rPr>
                            <w:rFonts w:ascii="Cambria Math" w:hAnsi="Cambria Math"/>
                            <w:iCs/>
                          </w:rPr>
                        </w:ins>
                      </m:ctrlPr>
                    </m:e>
                    <m:sub>
                      <m:sSub>
                        <m:sSubPr>
                          <m:ctrlPr>
                            <w:ins w:id="4688" w:author="峰 高" w:date="2024-05-14T14:39:00Z">
                              <w:rPr>
                                <w:rFonts w:ascii="Cambria Math" w:hAnsi="Cambria Math"/>
                                <w:iCs/>
                              </w:rPr>
                            </w:ins>
                          </m:ctrlPr>
                        </m:sSubPr>
                        <m:e>
                          <w:ins w:id="4689" w:author="峰 高" w:date="2024-05-14T14:39:00Z">
                            <m:r>
                              <m:rPr/>
                              <w:rPr>
                                <w:rFonts w:ascii="Cambria Math" w:hAnsi="Cambria Math"/>
                              </w:rPr>
                              <m:t>λ</m:t>
                            </m:r>
                          </w:ins>
                          <m:ctrlPr>
                            <w:ins w:id="4690" w:author="峰 高" w:date="2024-05-14T14:39:00Z">
                              <w:rPr>
                                <w:rFonts w:ascii="Cambria Math" w:hAnsi="Cambria Math"/>
                                <w:iCs/>
                              </w:rPr>
                            </w:ins>
                          </m:ctrlPr>
                        </m:e>
                        <m:sub>
                          <w:ins w:id="4691" w:author="峰 高" w:date="2024-05-14T14:39:00Z">
                            <m:r>
                              <m:rPr/>
                              <w:rPr>
                                <w:rFonts w:ascii="Cambria Math" w:hAnsi="Cambria Math"/>
                              </w:rPr>
                              <m:t>2</m:t>
                            </m:r>
                          </w:ins>
                          <m:ctrlPr>
                            <w:ins w:id="4692" w:author="峰 高" w:date="2024-05-14T14:39:00Z">
                              <w:rPr>
                                <w:rFonts w:ascii="Cambria Math" w:hAnsi="Cambria Math"/>
                                <w:iCs/>
                              </w:rPr>
                            </w:ins>
                          </m:ctrlPr>
                        </m:sub>
                      </m:sSub>
                      <m:ctrlPr>
                        <w:ins w:id="4693" w:author="峰 高" w:date="2024-05-14T14:39:00Z">
                          <w:rPr>
                            <w:rFonts w:ascii="Cambria Math" w:hAnsi="Cambria Math"/>
                            <w:iCs/>
                          </w:rPr>
                        </w:ins>
                      </m:ctrlPr>
                    </m:sub>
                  </m:sSub>
                  <m:ctrlPr>
                    <w:ins w:id="4694" w:author="峰 高" w:date="2024-05-14T14:39:00Z">
                      <w:rPr>
                        <w:rFonts w:ascii="Cambria Math" w:hAnsi="Cambria Math"/>
                        <w:iCs/>
                      </w:rPr>
                    </w:ins>
                  </m:ctrlPr>
                </m:den>
              </m:f>
              <m:r>
                <m:rPr/>
                <w:rPr>
                  <w:rFonts w:ascii="Cambria Math" w:hAnsi="Cambria Math"/>
                </w:rPr>
                <m:t>#</m:t>
              </m:r>
              <m:d>
                <m:dPr>
                  <m:begChr m:val="（"/>
                  <m:endChr m:val="）"/>
                  <m:ctrlPr>
                    <w:ins w:id="4695" w:author="峰 高" w:date="2024-05-14T14:39:00Z">
                      <w:rPr>
                        <w:rFonts w:ascii="Cambria Math" w:hAnsi="Cambria Math"/>
                        <w:i/>
                        <w:iCs/>
                      </w:rPr>
                    </w:ins>
                  </m:ctrlPr>
                </m:dPr>
                <m:e>
                  <w:ins w:id="4696" w:author="峰 高" w:date="2024-05-14T14:39:00Z">
                    <m:r>
                      <m:rPr/>
                      <w:rPr>
                        <w:rFonts w:ascii="Cambria Math" w:hAnsi="Cambria Math"/>
                      </w:rPr>
                      <m:t>4.19</m:t>
                    </m:r>
                  </w:ins>
                  <m:ctrlPr>
                    <w:ins w:id="4697" w:author="峰 高" w:date="2024-05-14T14:39:00Z">
                      <w:rPr>
                        <w:rFonts w:ascii="Cambria Math" w:hAnsi="Cambria Math"/>
                        <w:i/>
                        <w:iCs/>
                      </w:rPr>
                    </w:ins>
                  </m:ctrlPr>
                </m:e>
              </m:d>
              <m:ctrlPr>
                <w:ins w:id="4698" w:author="峰 高" w:date="2024-05-14T14:39:00Z">
                  <w:rPr>
                    <w:rFonts w:ascii="Cambria Math" w:hAnsi="Cambria Math"/>
                    <w:i/>
                    <w:iCs/>
                  </w:rPr>
                </w:ins>
              </m:ctrlPr>
            </m:e>
          </m:eqArr>
        </m:oMath>
      </m:oMathPara>
    </w:p>
    <w:p>
      <w:pPr>
        <w:rPr>
          <w:ins w:id="4699" w:author="峰 高" w:date="2024-05-14T14:43:00Z"/>
          <w:iCs/>
        </w:rPr>
      </w:pPr>
      <w:ins w:id="4700" w:author="峰 高" w:date="2024-05-14T14:41:00Z">
        <w:r>
          <w:rPr>
            <w:iCs/>
          </w:rPr>
          <w:tab/>
        </w:r>
      </w:ins>
      <w:ins w:id="4701" w:author="峰 高" w:date="2024-05-14T14:42:00Z">
        <w:r>
          <w:rPr>
            <w:rFonts w:hint="eastAsia"/>
            <w:iCs/>
          </w:rPr>
          <w:t>又</w:t>
        </w:r>
      </w:ins>
      <m:oMath>
        <m:sSubSup>
          <m:sSubSupPr>
            <m:ctrlPr>
              <w:ins w:id="4702" w:author="峰 高" w:date="2024-05-14T14:42:00Z">
                <w:rPr>
                  <w:rFonts w:ascii="Cambria Math" w:hAnsi="Cambria Math"/>
                  <w:iCs/>
                </w:rPr>
              </w:ins>
            </m:ctrlPr>
          </m:sSubSupPr>
          <m:e>
            <w:ins w:id="4703" w:author="峰 高" w:date="2024-05-14T14:42:00Z">
              <m:r>
                <m:rPr/>
                <w:rPr>
                  <w:rFonts w:ascii="Cambria Math" w:hAnsi="Cambria Math"/>
                </w:rPr>
                <m:t>ε</m:t>
              </m:r>
            </w:ins>
            <m:ctrlPr>
              <w:ins w:id="4704" w:author="峰 高" w:date="2024-05-14T14:42:00Z">
                <w:rPr>
                  <w:rFonts w:ascii="Cambria Math" w:hAnsi="Cambria Math"/>
                  <w:iCs/>
                </w:rPr>
              </w:ins>
            </m:ctrlPr>
          </m:e>
          <m:sub>
            <m:sSub>
              <m:sSubPr>
                <m:ctrlPr>
                  <w:ins w:id="4705" w:author="峰 高" w:date="2024-05-14T14:42:00Z">
                    <w:rPr>
                      <w:rFonts w:ascii="Cambria Math" w:hAnsi="Cambria Math"/>
                      <w:iCs/>
                    </w:rPr>
                  </w:ins>
                </m:ctrlPr>
              </m:sSubPr>
              <m:e>
                <w:ins w:id="4706" w:author="峰 高" w:date="2024-05-14T14:42:00Z">
                  <m:r>
                    <m:rPr/>
                    <w:rPr>
                      <w:rFonts w:ascii="Cambria Math" w:hAnsi="Cambria Math"/>
                    </w:rPr>
                    <m:t>H</m:t>
                  </m:r>
                </w:ins>
                <m:ctrlPr>
                  <w:ins w:id="4707" w:author="峰 高" w:date="2024-05-14T14:42:00Z">
                    <w:rPr>
                      <w:rFonts w:ascii="Cambria Math" w:hAnsi="Cambria Math"/>
                      <w:iCs/>
                    </w:rPr>
                  </w:ins>
                </m:ctrlPr>
              </m:e>
              <m:sub>
                <w:ins w:id="4708" w:author="峰 高" w:date="2024-05-14T14:42:00Z">
                  <m:r>
                    <m:rPr/>
                    <w:rPr>
                      <w:rFonts w:ascii="Cambria Math" w:hAnsi="Cambria Math"/>
                    </w:rPr>
                    <m:t>b</m:t>
                  </m:r>
                </w:ins>
                <m:ctrlPr>
                  <w:ins w:id="4709" w:author="峰 高" w:date="2024-05-14T14:42:00Z">
                    <w:rPr>
                      <w:rFonts w:ascii="Cambria Math" w:hAnsi="Cambria Math"/>
                      <w:iCs/>
                    </w:rPr>
                  </w:ins>
                </m:ctrlPr>
              </m:sub>
            </m:sSub>
            <m:ctrlPr>
              <w:ins w:id="4710" w:author="峰 高" w:date="2024-05-14T14:42:00Z">
                <w:rPr>
                  <w:rFonts w:ascii="Cambria Math" w:hAnsi="Cambria Math"/>
                  <w:iCs/>
                </w:rPr>
              </w:ins>
            </m:ctrlPr>
          </m:sub>
          <m:sup>
            <m:sSub>
              <m:sSubPr>
                <m:ctrlPr>
                  <w:ins w:id="4711" w:author="峰 高" w:date="2024-05-14T14:42:00Z">
                    <w:rPr>
                      <w:rFonts w:ascii="Cambria Math" w:hAnsi="Cambria Math"/>
                      <w:iCs/>
                    </w:rPr>
                  </w:ins>
                </m:ctrlPr>
              </m:sSubPr>
              <m:e>
                <w:ins w:id="4712" w:author="峰 高" w:date="2024-05-14T14:42:00Z">
                  <m:r>
                    <m:rPr/>
                    <w:rPr>
                      <w:rFonts w:ascii="Cambria Math" w:hAnsi="Cambria Math"/>
                    </w:rPr>
                    <m:t>λ</m:t>
                  </m:r>
                </w:ins>
                <m:ctrlPr>
                  <w:ins w:id="4713" w:author="峰 高" w:date="2024-05-14T14:42:00Z">
                    <w:rPr>
                      <w:rFonts w:ascii="Cambria Math" w:hAnsi="Cambria Math"/>
                      <w:iCs/>
                    </w:rPr>
                  </w:ins>
                </m:ctrlPr>
              </m:e>
              <m:sub>
                <w:ins w:id="4714" w:author="峰 高" w:date="2024-05-14T14:42:00Z">
                  <m:r>
                    <m:rPr/>
                    <w:rPr>
                      <w:rFonts w:ascii="Cambria Math" w:hAnsi="Cambria Math"/>
                    </w:rPr>
                    <m:t>1</m:t>
                  </m:r>
                </w:ins>
                <m:ctrlPr>
                  <w:ins w:id="4715" w:author="峰 高" w:date="2024-05-14T14:42:00Z">
                    <w:rPr>
                      <w:rFonts w:ascii="Cambria Math" w:hAnsi="Cambria Math"/>
                      <w:iCs/>
                    </w:rPr>
                  </w:ins>
                </m:ctrlPr>
              </m:sub>
            </m:sSub>
            <m:ctrlPr>
              <w:ins w:id="4716" w:author="峰 高" w:date="2024-05-14T14:42:00Z">
                <w:rPr>
                  <w:rFonts w:ascii="Cambria Math" w:hAnsi="Cambria Math"/>
                  <w:iCs/>
                </w:rPr>
              </w:ins>
            </m:ctrlPr>
          </m:sup>
        </m:sSubSup>
      </m:oMath>
      <w:ins w:id="4717" w:author="峰 高" w:date="2024-05-14T14:42:00Z">
        <w:r>
          <w:rPr>
            <w:rFonts w:hint="eastAsia"/>
            <w:iCs/>
          </w:rPr>
          <w:t>、</w:t>
        </w:r>
      </w:ins>
      <m:oMath>
        <m:sSubSup>
          <m:sSubSupPr>
            <m:ctrlPr>
              <w:ins w:id="4718" w:author="峰 高" w:date="2024-05-14T14:42:00Z">
                <w:rPr>
                  <w:rFonts w:ascii="Cambria Math" w:hAnsi="Cambria Math"/>
                  <w:iCs/>
                </w:rPr>
              </w:ins>
            </m:ctrlPr>
          </m:sSubSupPr>
          <m:e>
            <w:ins w:id="4719" w:author="峰 高" w:date="2024-05-14T14:42:00Z">
              <m:r>
                <m:rPr/>
                <w:rPr>
                  <w:rFonts w:ascii="Cambria Math" w:hAnsi="Cambria Math"/>
                </w:rPr>
                <m:t>ε</m:t>
              </m:r>
            </w:ins>
            <m:ctrlPr>
              <w:ins w:id="4720" w:author="峰 高" w:date="2024-05-14T14:42:00Z">
                <w:rPr>
                  <w:rFonts w:ascii="Cambria Math" w:hAnsi="Cambria Math"/>
                  <w:iCs/>
                </w:rPr>
              </w:ins>
            </m:ctrlPr>
          </m:e>
          <m:sub>
            <m:sSub>
              <m:sSubPr>
                <m:ctrlPr>
                  <w:ins w:id="4721" w:author="峰 高" w:date="2024-05-14T14:42:00Z">
                    <w:rPr>
                      <w:rFonts w:ascii="Cambria Math" w:hAnsi="Cambria Math"/>
                      <w:iCs/>
                    </w:rPr>
                  </w:ins>
                </m:ctrlPr>
              </m:sSubPr>
              <m:e>
                <w:ins w:id="4722" w:author="峰 高" w:date="2024-05-14T14:42:00Z">
                  <m:r>
                    <m:rPr/>
                    <w:rPr>
                      <w:rFonts w:ascii="Cambria Math" w:hAnsi="Cambria Math"/>
                    </w:rPr>
                    <m:t>H</m:t>
                  </m:r>
                </w:ins>
                <m:ctrlPr>
                  <w:ins w:id="4723" w:author="峰 高" w:date="2024-05-14T14:42:00Z">
                    <w:rPr>
                      <w:rFonts w:ascii="Cambria Math" w:hAnsi="Cambria Math"/>
                      <w:iCs/>
                    </w:rPr>
                  </w:ins>
                </m:ctrlPr>
              </m:e>
              <m:sub>
                <w:ins w:id="4724" w:author="峰 高" w:date="2024-05-14T14:42:00Z">
                  <m:r>
                    <m:rPr/>
                    <w:rPr>
                      <w:rFonts w:ascii="Cambria Math" w:hAnsi="Cambria Math"/>
                    </w:rPr>
                    <m:t>b</m:t>
                  </m:r>
                </w:ins>
                <m:ctrlPr>
                  <w:ins w:id="4725" w:author="峰 高" w:date="2024-05-14T14:42:00Z">
                    <w:rPr>
                      <w:rFonts w:ascii="Cambria Math" w:hAnsi="Cambria Math"/>
                      <w:iCs/>
                    </w:rPr>
                  </w:ins>
                </m:ctrlPr>
              </m:sub>
            </m:sSub>
            <m:sSub>
              <m:sSubPr>
                <m:ctrlPr>
                  <w:ins w:id="4726" w:author="峰 高" w:date="2024-05-14T14:42:00Z">
                    <w:rPr>
                      <w:rFonts w:ascii="Cambria Math" w:hAnsi="Cambria Math"/>
                      <w:iCs/>
                    </w:rPr>
                  </w:ins>
                </m:ctrlPr>
              </m:sSubPr>
              <m:e>
                <w:ins w:id="4727" w:author="峰 高" w:date="2024-05-14T14:42:00Z">
                  <m:r>
                    <m:rPr/>
                    <w:rPr>
                      <w:rFonts w:ascii="Cambria Math" w:hAnsi="Cambria Math"/>
                    </w:rPr>
                    <m:t>O</m:t>
                  </m:r>
                </w:ins>
                <m:ctrlPr>
                  <w:ins w:id="4728" w:author="峰 高" w:date="2024-05-14T14:42:00Z">
                    <w:rPr>
                      <w:rFonts w:ascii="Cambria Math" w:hAnsi="Cambria Math"/>
                      <w:iCs/>
                    </w:rPr>
                  </w:ins>
                </m:ctrlPr>
              </m:e>
              <m:sub>
                <w:ins w:id="4729" w:author="峰 高" w:date="2024-05-14T14:42:00Z">
                  <m:r>
                    <m:rPr/>
                    <w:rPr>
                      <w:rFonts w:ascii="Cambria Math" w:hAnsi="Cambria Math"/>
                    </w:rPr>
                    <m:t>2</m:t>
                  </m:r>
                </w:ins>
                <m:ctrlPr>
                  <w:ins w:id="4730" w:author="峰 高" w:date="2024-05-14T14:42:00Z">
                    <w:rPr>
                      <w:rFonts w:ascii="Cambria Math" w:hAnsi="Cambria Math"/>
                      <w:iCs/>
                    </w:rPr>
                  </w:ins>
                </m:ctrlPr>
              </m:sub>
            </m:sSub>
            <m:ctrlPr>
              <w:ins w:id="4731" w:author="峰 高" w:date="2024-05-14T14:42:00Z">
                <w:rPr>
                  <w:rFonts w:ascii="Cambria Math" w:hAnsi="Cambria Math"/>
                  <w:iCs/>
                </w:rPr>
              </w:ins>
            </m:ctrlPr>
          </m:sub>
          <m:sup>
            <m:sSub>
              <m:sSubPr>
                <m:ctrlPr>
                  <w:ins w:id="4732" w:author="峰 高" w:date="2024-05-14T14:42:00Z">
                    <w:rPr>
                      <w:rFonts w:ascii="Cambria Math" w:hAnsi="Cambria Math"/>
                      <w:iCs/>
                    </w:rPr>
                  </w:ins>
                </m:ctrlPr>
              </m:sSubPr>
              <m:e>
                <w:ins w:id="4733" w:author="峰 高" w:date="2024-05-14T14:42:00Z">
                  <m:r>
                    <m:rPr/>
                    <w:rPr>
                      <w:rFonts w:ascii="Cambria Math" w:hAnsi="Cambria Math"/>
                    </w:rPr>
                    <m:t>λ</m:t>
                  </m:r>
                </w:ins>
                <m:ctrlPr>
                  <w:ins w:id="4734" w:author="峰 高" w:date="2024-05-14T14:42:00Z">
                    <w:rPr>
                      <w:rFonts w:ascii="Cambria Math" w:hAnsi="Cambria Math"/>
                      <w:iCs/>
                    </w:rPr>
                  </w:ins>
                </m:ctrlPr>
              </m:e>
              <m:sub>
                <w:ins w:id="4735" w:author="峰 高" w:date="2024-05-14T14:42:00Z">
                  <m:r>
                    <m:rPr/>
                    <w:rPr>
                      <w:rFonts w:ascii="Cambria Math" w:hAnsi="Cambria Math"/>
                    </w:rPr>
                    <m:t>1</m:t>
                  </m:r>
                </w:ins>
                <m:ctrlPr>
                  <w:ins w:id="4736" w:author="峰 高" w:date="2024-05-14T14:42:00Z">
                    <w:rPr>
                      <w:rFonts w:ascii="Cambria Math" w:hAnsi="Cambria Math"/>
                      <w:iCs/>
                    </w:rPr>
                  </w:ins>
                </m:ctrlPr>
              </m:sub>
            </m:sSub>
            <m:ctrlPr>
              <w:ins w:id="4737" w:author="峰 高" w:date="2024-05-14T14:42:00Z">
                <w:rPr>
                  <w:rFonts w:ascii="Cambria Math" w:hAnsi="Cambria Math"/>
                  <w:iCs/>
                </w:rPr>
              </w:ins>
            </m:ctrlPr>
          </m:sup>
        </m:sSubSup>
      </m:oMath>
      <w:ins w:id="4738" w:author="峰 高" w:date="2024-05-14T14:42:00Z">
        <w:r>
          <w:rPr>
            <w:rFonts w:hint="eastAsia"/>
            <w:iCs/>
          </w:rPr>
          <w:t>、</w:t>
        </w:r>
      </w:ins>
      <m:oMath>
        <m:sSubSup>
          <m:sSubSupPr>
            <m:ctrlPr>
              <w:ins w:id="4739" w:author="峰 高" w:date="2024-05-14T14:42:00Z">
                <w:rPr>
                  <w:rFonts w:ascii="Cambria Math" w:hAnsi="Cambria Math"/>
                  <w:iCs/>
                </w:rPr>
              </w:ins>
            </m:ctrlPr>
          </m:sSubSupPr>
          <m:e>
            <w:ins w:id="4740" w:author="峰 高" w:date="2024-05-14T14:42:00Z">
              <m:r>
                <m:rPr/>
                <w:rPr>
                  <w:rFonts w:ascii="Cambria Math" w:hAnsi="Cambria Math"/>
                </w:rPr>
                <m:t>ε</m:t>
              </m:r>
            </w:ins>
            <m:ctrlPr>
              <w:ins w:id="4741" w:author="峰 高" w:date="2024-05-14T14:42:00Z">
                <w:rPr>
                  <w:rFonts w:ascii="Cambria Math" w:hAnsi="Cambria Math"/>
                  <w:iCs/>
                </w:rPr>
              </w:ins>
            </m:ctrlPr>
          </m:e>
          <m:sub>
            <m:sSub>
              <m:sSubPr>
                <m:ctrlPr>
                  <w:ins w:id="4742" w:author="峰 高" w:date="2024-05-14T14:42:00Z">
                    <w:rPr>
                      <w:rFonts w:ascii="Cambria Math" w:hAnsi="Cambria Math"/>
                      <w:iCs/>
                    </w:rPr>
                  </w:ins>
                </m:ctrlPr>
              </m:sSubPr>
              <m:e>
                <w:ins w:id="4743" w:author="峰 高" w:date="2024-05-14T14:42:00Z">
                  <m:r>
                    <m:rPr/>
                    <w:rPr>
                      <w:rFonts w:ascii="Cambria Math" w:hAnsi="Cambria Math"/>
                    </w:rPr>
                    <m:t>H</m:t>
                  </m:r>
                </w:ins>
                <m:ctrlPr>
                  <w:ins w:id="4744" w:author="峰 高" w:date="2024-05-14T14:42:00Z">
                    <w:rPr>
                      <w:rFonts w:ascii="Cambria Math" w:hAnsi="Cambria Math"/>
                      <w:iCs/>
                    </w:rPr>
                  </w:ins>
                </m:ctrlPr>
              </m:e>
              <m:sub>
                <w:ins w:id="4745" w:author="峰 高" w:date="2024-05-14T14:42:00Z">
                  <m:r>
                    <m:rPr/>
                    <w:rPr>
                      <w:rFonts w:ascii="Cambria Math" w:hAnsi="Cambria Math"/>
                    </w:rPr>
                    <m:t>b</m:t>
                  </m:r>
                </w:ins>
                <m:ctrlPr>
                  <w:ins w:id="4746" w:author="峰 高" w:date="2024-05-14T14:42:00Z">
                    <w:rPr>
                      <w:rFonts w:ascii="Cambria Math" w:hAnsi="Cambria Math"/>
                      <w:iCs/>
                    </w:rPr>
                  </w:ins>
                </m:ctrlPr>
              </m:sub>
            </m:sSub>
            <m:ctrlPr>
              <w:ins w:id="4747" w:author="峰 高" w:date="2024-05-14T14:42:00Z">
                <w:rPr>
                  <w:rFonts w:ascii="Cambria Math" w:hAnsi="Cambria Math"/>
                  <w:iCs/>
                </w:rPr>
              </w:ins>
            </m:ctrlPr>
          </m:sub>
          <m:sup>
            <m:sSub>
              <m:sSubPr>
                <m:ctrlPr>
                  <w:ins w:id="4748" w:author="峰 高" w:date="2024-05-14T14:42:00Z">
                    <w:rPr>
                      <w:rFonts w:ascii="Cambria Math" w:hAnsi="Cambria Math"/>
                      <w:iCs/>
                    </w:rPr>
                  </w:ins>
                </m:ctrlPr>
              </m:sSubPr>
              <m:e>
                <w:ins w:id="4749" w:author="峰 高" w:date="2024-05-14T14:42:00Z">
                  <m:r>
                    <m:rPr/>
                    <w:rPr>
                      <w:rFonts w:ascii="Cambria Math" w:hAnsi="Cambria Math"/>
                    </w:rPr>
                    <m:t>λ</m:t>
                  </m:r>
                </w:ins>
                <m:ctrlPr>
                  <w:ins w:id="4750" w:author="峰 高" w:date="2024-05-14T14:42:00Z">
                    <w:rPr>
                      <w:rFonts w:ascii="Cambria Math" w:hAnsi="Cambria Math"/>
                      <w:iCs/>
                    </w:rPr>
                  </w:ins>
                </m:ctrlPr>
              </m:e>
              <m:sub>
                <w:ins w:id="4751" w:author="峰 高" w:date="2024-05-14T14:42:00Z">
                  <m:r>
                    <m:rPr/>
                    <w:rPr>
                      <w:rFonts w:ascii="Cambria Math" w:hAnsi="Cambria Math"/>
                    </w:rPr>
                    <m:t>2</m:t>
                  </m:r>
                </w:ins>
                <m:ctrlPr>
                  <w:ins w:id="4752" w:author="峰 高" w:date="2024-05-14T14:42:00Z">
                    <w:rPr>
                      <w:rFonts w:ascii="Cambria Math" w:hAnsi="Cambria Math"/>
                      <w:iCs/>
                    </w:rPr>
                  </w:ins>
                </m:ctrlPr>
              </m:sub>
            </m:sSub>
            <m:ctrlPr>
              <w:ins w:id="4753" w:author="峰 高" w:date="2024-05-14T14:42:00Z">
                <w:rPr>
                  <w:rFonts w:ascii="Cambria Math" w:hAnsi="Cambria Math"/>
                  <w:iCs/>
                </w:rPr>
              </w:ins>
            </m:ctrlPr>
          </m:sup>
        </m:sSubSup>
      </m:oMath>
      <w:ins w:id="4754" w:author="峰 高" w:date="2024-05-14T14:42:00Z">
        <w:r>
          <w:rPr>
            <w:rFonts w:hint="eastAsia"/>
            <w:iCs/>
          </w:rPr>
          <w:t>和</w:t>
        </w:r>
      </w:ins>
      <m:oMath>
        <m:sSubSup>
          <m:sSubSupPr>
            <m:ctrlPr>
              <w:ins w:id="4755" w:author="峰 高" w:date="2024-05-14T14:42:00Z">
                <w:rPr>
                  <w:rFonts w:ascii="Cambria Math" w:hAnsi="Cambria Math"/>
                  <w:iCs/>
                </w:rPr>
              </w:ins>
            </m:ctrlPr>
          </m:sSubSupPr>
          <m:e>
            <w:ins w:id="4756" w:author="峰 高" w:date="2024-05-14T14:42:00Z">
              <m:r>
                <m:rPr/>
                <w:rPr>
                  <w:rFonts w:ascii="Cambria Math" w:hAnsi="Cambria Math"/>
                </w:rPr>
                <m:t>ε</m:t>
              </m:r>
            </w:ins>
            <m:ctrlPr>
              <w:ins w:id="4757" w:author="峰 高" w:date="2024-05-14T14:42:00Z">
                <w:rPr>
                  <w:rFonts w:ascii="Cambria Math" w:hAnsi="Cambria Math"/>
                  <w:iCs/>
                </w:rPr>
              </w:ins>
            </m:ctrlPr>
          </m:e>
          <m:sub>
            <m:sSub>
              <m:sSubPr>
                <m:ctrlPr>
                  <w:ins w:id="4758" w:author="峰 高" w:date="2024-05-14T14:42:00Z">
                    <w:rPr>
                      <w:rFonts w:ascii="Cambria Math" w:hAnsi="Cambria Math"/>
                      <w:iCs/>
                    </w:rPr>
                  </w:ins>
                </m:ctrlPr>
              </m:sSubPr>
              <m:e>
                <w:ins w:id="4759" w:author="峰 高" w:date="2024-05-14T14:42:00Z">
                  <m:r>
                    <m:rPr/>
                    <w:rPr>
                      <w:rFonts w:ascii="Cambria Math" w:hAnsi="Cambria Math"/>
                    </w:rPr>
                    <m:t>H</m:t>
                  </m:r>
                </w:ins>
                <m:ctrlPr>
                  <w:ins w:id="4760" w:author="峰 高" w:date="2024-05-14T14:42:00Z">
                    <w:rPr>
                      <w:rFonts w:ascii="Cambria Math" w:hAnsi="Cambria Math"/>
                      <w:iCs/>
                    </w:rPr>
                  </w:ins>
                </m:ctrlPr>
              </m:e>
              <m:sub>
                <w:ins w:id="4761" w:author="峰 高" w:date="2024-05-14T14:42:00Z">
                  <m:r>
                    <m:rPr/>
                    <w:rPr>
                      <w:rFonts w:ascii="Cambria Math" w:hAnsi="Cambria Math"/>
                    </w:rPr>
                    <m:t>b</m:t>
                  </m:r>
                </w:ins>
                <m:ctrlPr>
                  <w:ins w:id="4762" w:author="峰 高" w:date="2024-05-14T14:42:00Z">
                    <w:rPr>
                      <w:rFonts w:ascii="Cambria Math" w:hAnsi="Cambria Math"/>
                      <w:iCs/>
                    </w:rPr>
                  </w:ins>
                </m:ctrlPr>
              </m:sub>
            </m:sSub>
            <m:sSub>
              <m:sSubPr>
                <m:ctrlPr>
                  <w:ins w:id="4763" w:author="峰 高" w:date="2024-05-14T14:42:00Z">
                    <w:rPr>
                      <w:rFonts w:ascii="Cambria Math" w:hAnsi="Cambria Math"/>
                      <w:iCs/>
                    </w:rPr>
                  </w:ins>
                </m:ctrlPr>
              </m:sSubPr>
              <m:e>
                <w:ins w:id="4764" w:author="峰 高" w:date="2024-05-14T14:42:00Z">
                  <m:r>
                    <m:rPr/>
                    <w:rPr>
                      <w:rFonts w:ascii="Cambria Math" w:hAnsi="Cambria Math"/>
                    </w:rPr>
                    <m:t>O</m:t>
                  </m:r>
                </w:ins>
                <m:ctrlPr>
                  <w:ins w:id="4765" w:author="峰 高" w:date="2024-05-14T14:42:00Z">
                    <w:rPr>
                      <w:rFonts w:ascii="Cambria Math" w:hAnsi="Cambria Math"/>
                      <w:iCs/>
                    </w:rPr>
                  </w:ins>
                </m:ctrlPr>
              </m:e>
              <m:sub>
                <w:ins w:id="4766" w:author="峰 高" w:date="2024-05-14T14:42:00Z">
                  <m:r>
                    <m:rPr/>
                    <w:rPr>
                      <w:rFonts w:ascii="Cambria Math" w:hAnsi="Cambria Math"/>
                    </w:rPr>
                    <m:t>2</m:t>
                  </m:r>
                </w:ins>
                <m:ctrlPr>
                  <w:ins w:id="4767" w:author="峰 高" w:date="2024-05-14T14:42:00Z">
                    <w:rPr>
                      <w:rFonts w:ascii="Cambria Math" w:hAnsi="Cambria Math"/>
                      <w:iCs/>
                    </w:rPr>
                  </w:ins>
                </m:ctrlPr>
              </m:sub>
            </m:sSub>
            <m:ctrlPr>
              <w:ins w:id="4768" w:author="峰 高" w:date="2024-05-14T14:42:00Z">
                <w:rPr>
                  <w:rFonts w:ascii="Cambria Math" w:hAnsi="Cambria Math"/>
                  <w:iCs/>
                </w:rPr>
              </w:ins>
            </m:ctrlPr>
          </m:sub>
          <m:sup>
            <m:sSub>
              <m:sSubPr>
                <m:ctrlPr>
                  <w:ins w:id="4769" w:author="峰 高" w:date="2024-05-14T14:42:00Z">
                    <w:rPr>
                      <w:rFonts w:ascii="Cambria Math" w:hAnsi="Cambria Math"/>
                      <w:iCs/>
                    </w:rPr>
                  </w:ins>
                </m:ctrlPr>
              </m:sSubPr>
              <m:e>
                <w:ins w:id="4770" w:author="峰 高" w:date="2024-05-14T14:42:00Z">
                  <m:r>
                    <m:rPr/>
                    <w:rPr>
                      <w:rFonts w:ascii="Cambria Math" w:hAnsi="Cambria Math"/>
                    </w:rPr>
                    <m:t>λ</m:t>
                  </m:r>
                </w:ins>
                <m:ctrlPr>
                  <w:ins w:id="4771" w:author="峰 高" w:date="2024-05-14T14:42:00Z">
                    <w:rPr>
                      <w:rFonts w:ascii="Cambria Math" w:hAnsi="Cambria Math"/>
                      <w:iCs/>
                    </w:rPr>
                  </w:ins>
                </m:ctrlPr>
              </m:e>
              <m:sub>
                <w:ins w:id="4772" w:author="峰 高" w:date="2024-05-14T14:42:00Z">
                  <m:r>
                    <m:rPr/>
                    <w:rPr>
                      <w:rFonts w:ascii="Cambria Math" w:hAnsi="Cambria Math"/>
                    </w:rPr>
                    <m:t>2</m:t>
                  </m:r>
                </w:ins>
                <m:ctrlPr>
                  <w:ins w:id="4773" w:author="峰 高" w:date="2024-05-14T14:42:00Z">
                    <w:rPr>
                      <w:rFonts w:ascii="Cambria Math" w:hAnsi="Cambria Math"/>
                      <w:iCs/>
                    </w:rPr>
                  </w:ins>
                </m:ctrlPr>
              </m:sub>
            </m:sSub>
            <m:ctrlPr>
              <w:ins w:id="4774" w:author="峰 高" w:date="2024-05-14T14:42:00Z">
                <w:rPr>
                  <w:rFonts w:ascii="Cambria Math" w:hAnsi="Cambria Math"/>
                  <w:iCs/>
                </w:rPr>
              </w:ins>
            </m:ctrlPr>
          </m:sup>
        </m:sSubSup>
      </m:oMath>
      <w:ins w:id="4775" w:author="峰 高" w:date="2024-05-14T14:42:00Z">
        <w:r>
          <w:rPr>
            <w:rFonts w:hint="eastAsia"/>
            <w:iCs/>
          </w:rPr>
          <w:t>均为常数，令</w:t>
        </w:r>
      </w:ins>
      <w:ins w:id="4776" w:author="峰 高" w:date="2024-05-14T14:42:00Z">
        <w:r>
          <w:rPr>
            <w:rFonts w:hint="eastAsia"/>
            <w:i/>
            <w:iCs w:val="0"/>
            <w:rPrChange w:id="4777" w:author="峰 高" w:date="2024-05-14T14:43:00Z">
              <w:rPr>
                <w:rFonts w:hint="eastAsia"/>
                <w:iCs/>
              </w:rPr>
            </w:rPrChange>
          </w:rPr>
          <w:t>A</w:t>
        </w:r>
      </w:ins>
      <w:ins w:id="4778" w:author="峰 高" w:date="2024-05-14T14:43:00Z">
        <w:r>
          <w:rPr>
            <w:rFonts w:hint="eastAsia"/>
            <w:iCs/>
          </w:rPr>
          <w:t>=</w:t>
        </w:r>
      </w:ins>
      <m:oMath>
        <m:f>
          <m:fPr>
            <m:ctrlPr>
              <w:ins w:id="4779" w:author="峰 高" w:date="2024-05-14T14:43:00Z">
                <w:rPr>
                  <w:rFonts w:ascii="Cambria Math" w:hAnsi="Cambria Math"/>
                  <w:iCs/>
                </w:rPr>
              </w:ins>
            </m:ctrlPr>
          </m:fPr>
          <m:num>
            <m:sSubSup>
              <m:sSubSupPr>
                <m:ctrlPr>
                  <w:ins w:id="4780" w:author="峰 高" w:date="2024-05-14T14:43:00Z">
                    <w:rPr>
                      <w:rFonts w:ascii="Cambria Math" w:hAnsi="Cambria Math"/>
                      <w:iCs/>
                    </w:rPr>
                  </w:ins>
                </m:ctrlPr>
              </m:sSubSupPr>
              <m:e>
                <w:ins w:id="4781" w:author="峰 高" w:date="2024-05-14T14:43:00Z">
                  <m:r>
                    <m:rPr/>
                    <w:rPr>
                      <w:rFonts w:ascii="Cambria Math" w:hAnsi="Cambria Math"/>
                    </w:rPr>
                    <m:t>ε</m:t>
                  </m:r>
                </w:ins>
                <m:ctrlPr>
                  <w:ins w:id="4782" w:author="峰 高" w:date="2024-05-14T14:43:00Z">
                    <w:rPr>
                      <w:rFonts w:ascii="Cambria Math" w:hAnsi="Cambria Math"/>
                      <w:iCs/>
                    </w:rPr>
                  </w:ins>
                </m:ctrlPr>
              </m:e>
              <m:sub>
                <m:sSub>
                  <m:sSubPr>
                    <m:ctrlPr>
                      <w:ins w:id="4783" w:author="峰 高" w:date="2024-05-14T14:43:00Z">
                        <w:rPr>
                          <w:rFonts w:ascii="Cambria Math" w:hAnsi="Cambria Math"/>
                          <w:iCs/>
                        </w:rPr>
                      </w:ins>
                    </m:ctrlPr>
                  </m:sSubPr>
                  <m:e>
                    <w:ins w:id="4784" w:author="峰 高" w:date="2024-05-14T14:43:00Z">
                      <m:r>
                        <m:rPr/>
                        <w:rPr>
                          <w:rFonts w:ascii="Cambria Math" w:hAnsi="Cambria Math"/>
                        </w:rPr>
                        <m:t>H</m:t>
                      </m:r>
                    </w:ins>
                    <m:ctrlPr>
                      <w:ins w:id="4785" w:author="峰 高" w:date="2024-05-14T14:43:00Z">
                        <w:rPr>
                          <w:rFonts w:ascii="Cambria Math" w:hAnsi="Cambria Math"/>
                          <w:iCs/>
                        </w:rPr>
                      </w:ins>
                    </m:ctrlPr>
                  </m:e>
                  <m:sub>
                    <w:ins w:id="4786" w:author="峰 高" w:date="2024-05-14T14:43:00Z">
                      <m:r>
                        <m:rPr/>
                        <w:rPr>
                          <w:rFonts w:ascii="Cambria Math" w:hAnsi="Cambria Math"/>
                        </w:rPr>
                        <m:t>b</m:t>
                      </m:r>
                    </w:ins>
                    <m:ctrlPr>
                      <w:ins w:id="4787" w:author="峰 高" w:date="2024-05-14T14:43:00Z">
                        <w:rPr>
                          <w:rFonts w:ascii="Cambria Math" w:hAnsi="Cambria Math"/>
                          <w:iCs/>
                        </w:rPr>
                      </w:ins>
                    </m:ctrlPr>
                  </m:sub>
                </m:sSub>
                <m:ctrlPr>
                  <w:ins w:id="4788" w:author="峰 高" w:date="2024-05-14T14:43:00Z">
                    <w:rPr>
                      <w:rFonts w:ascii="Cambria Math" w:hAnsi="Cambria Math"/>
                      <w:iCs/>
                    </w:rPr>
                  </w:ins>
                </m:ctrlPr>
              </m:sub>
              <m:sup>
                <m:sSub>
                  <m:sSubPr>
                    <m:ctrlPr>
                      <w:ins w:id="4789" w:author="峰 高" w:date="2024-05-14T14:43:00Z">
                        <w:rPr>
                          <w:rFonts w:ascii="Cambria Math" w:hAnsi="Cambria Math"/>
                          <w:iCs/>
                        </w:rPr>
                      </w:ins>
                    </m:ctrlPr>
                  </m:sSubPr>
                  <m:e>
                    <w:ins w:id="4790" w:author="峰 高" w:date="2024-05-14T14:43:00Z">
                      <m:r>
                        <m:rPr/>
                        <w:rPr>
                          <w:rFonts w:ascii="Cambria Math" w:hAnsi="Cambria Math"/>
                        </w:rPr>
                        <m:t>λ</m:t>
                      </m:r>
                    </w:ins>
                    <m:ctrlPr>
                      <w:ins w:id="4791" w:author="峰 高" w:date="2024-05-14T14:43:00Z">
                        <w:rPr>
                          <w:rFonts w:ascii="Cambria Math" w:hAnsi="Cambria Math"/>
                          <w:iCs/>
                        </w:rPr>
                      </w:ins>
                    </m:ctrlPr>
                  </m:e>
                  <m:sub>
                    <w:ins w:id="4792" w:author="峰 高" w:date="2024-05-14T14:43:00Z">
                      <m:r>
                        <m:rPr/>
                        <w:rPr>
                          <w:rFonts w:ascii="Cambria Math" w:hAnsi="Cambria Math"/>
                        </w:rPr>
                        <m:t>1</m:t>
                      </m:r>
                    </w:ins>
                    <m:ctrlPr>
                      <w:ins w:id="4793" w:author="峰 高" w:date="2024-05-14T14:43:00Z">
                        <w:rPr>
                          <w:rFonts w:ascii="Cambria Math" w:hAnsi="Cambria Math"/>
                          <w:iCs/>
                        </w:rPr>
                      </w:ins>
                    </m:ctrlPr>
                  </m:sub>
                </m:sSub>
                <m:ctrlPr>
                  <w:ins w:id="4794" w:author="峰 高" w:date="2024-05-14T14:43:00Z">
                    <w:rPr>
                      <w:rFonts w:ascii="Cambria Math" w:hAnsi="Cambria Math"/>
                      <w:iCs/>
                    </w:rPr>
                  </w:ins>
                </m:ctrlPr>
              </m:sup>
            </m:sSubSup>
            <m:ctrlPr>
              <w:ins w:id="4795" w:author="峰 高" w:date="2024-05-14T14:43:00Z">
                <w:rPr>
                  <w:rFonts w:ascii="Cambria Math" w:hAnsi="Cambria Math"/>
                  <w:iCs/>
                </w:rPr>
              </w:ins>
            </m:ctrlPr>
          </m:num>
          <m:den>
            <m:sSubSup>
              <m:sSubSupPr>
                <m:ctrlPr>
                  <w:ins w:id="4796" w:author="峰 高" w:date="2024-05-14T14:43:00Z">
                    <w:rPr>
                      <w:rFonts w:ascii="Cambria Math" w:hAnsi="Cambria Math"/>
                      <w:iCs/>
                    </w:rPr>
                  </w:ins>
                </m:ctrlPr>
              </m:sSubSupPr>
              <m:e>
                <w:ins w:id="4797" w:author="峰 高" w:date="2024-05-14T14:43:00Z">
                  <m:r>
                    <m:rPr/>
                    <w:rPr>
                      <w:rFonts w:ascii="Cambria Math" w:hAnsi="Cambria Math"/>
                    </w:rPr>
                    <m:t>ε</m:t>
                  </m:r>
                </w:ins>
                <m:ctrlPr>
                  <w:ins w:id="4798" w:author="峰 高" w:date="2024-05-14T14:43:00Z">
                    <w:rPr>
                      <w:rFonts w:ascii="Cambria Math" w:hAnsi="Cambria Math"/>
                      <w:iCs/>
                    </w:rPr>
                  </w:ins>
                </m:ctrlPr>
              </m:e>
              <m:sub>
                <m:sSub>
                  <m:sSubPr>
                    <m:ctrlPr>
                      <w:ins w:id="4799" w:author="峰 高" w:date="2024-05-14T14:43:00Z">
                        <w:rPr>
                          <w:rFonts w:ascii="Cambria Math" w:hAnsi="Cambria Math"/>
                          <w:iCs/>
                        </w:rPr>
                      </w:ins>
                    </m:ctrlPr>
                  </m:sSubPr>
                  <m:e>
                    <w:ins w:id="4800" w:author="峰 高" w:date="2024-05-14T14:43:00Z">
                      <m:r>
                        <m:rPr/>
                        <w:rPr>
                          <w:rFonts w:ascii="Cambria Math" w:hAnsi="Cambria Math"/>
                        </w:rPr>
                        <m:t>H</m:t>
                      </m:r>
                    </w:ins>
                    <m:ctrlPr>
                      <w:ins w:id="4801" w:author="峰 高" w:date="2024-05-14T14:43:00Z">
                        <w:rPr>
                          <w:rFonts w:ascii="Cambria Math" w:hAnsi="Cambria Math"/>
                          <w:iCs/>
                        </w:rPr>
                      </w:ins>
                    </m:ctrlPr>
                  </m:e>
                  <m:sub>
                    <w:ins w:id="4802" w:author="峰 高" w:date="2024-05-14T14:43:00Z">
                      <m:r>
                        <m:rPr/>
                        <w:rPr>
                          <w:rFonts w:ascii="Cambria Math" w:hAnsi="Cambria Math"/>
                        </w:rPr>
                        <m:t>b</m:t>
                      </m:r>
                    </w:ins>
                    <m:ctrlPr>
                      <w:ins w:id="4803" w:author="峰 高" w:date="2024-05-14T14:43:00Z">
                        <w:rPr>
                          <w:rFonts w:ascii="Cambria Math" w:hAnsi="Cambria Math"/>
                          <w:iCs/>
                        </w:rPr>
                      </w:ins>
                    </m:ctrlPr>
                  </m:sub>
                </m:sSub>
                <m:ctrlPr>
                  <w:ins w:id="4804" w:author="峰 高" w:date="2024-05-14T14:43:00Z">
                    <w:rPr>
                      <w:rFonts w:ascii="Cambria Math" w:hAnsi="Cambria Math"/>
                      <w:iCs/>
                    </w:rPr>
                  </w:ins>
                </m:ctrlPr>
              </m:sub>
              <m:sup>
                <m:sSub>
                  <m:sSubPr>
                    <m:ctrlPr>
                      <w:ins w:id="4805" w:author="峰 高" w:date="2024-05-14T14:43:00Z">
                        <w:rPr>
                          <w:rFonts w:ascii="Cambria Math" w:hAnsi="Cambria Math"/>
                          <w:iCs/>
                        </w:rPr>
                      </w:ins>
                    </m:ctrlPr>
                  </m:sSubPr>
                  <m:e>
                    <w:ins w:id="4806" w:author="峰 高" w:date="2024-05-14T14:43:00Z">
                      <m:r>
                        <m:rPr/>
                        <w:rPr>
                          <w:rFonts w:ascii="Cambria Math" w:hAnsi="Cambria Math"/>
                        </w:rPr>
                        <m:t>λ</m:t>
                      </m:r>
                    </w:ins>
                    <m:ctrlPr>
                      <w:ins w:id="4807" w:author="峰 高" w:date="2024-05-14T14:43:00Z">
                        <w:rPr>
                          <w:rFonts w:ascii="Cambria Math" w:hAnsi="Cambria Math"/>
                          <w:iCs/>
                        </w:rPr>
                      </w:ins>
                    </m:ctrlPr>
                  </m:e>
                  <m:sub>
                    <w:ins w:id="4808" w:author="峰 高" w:date="2024-05-14T14:43:00Z">
                      <m:r>
                        <m:rPr/>
                        <w:rPr>
                          <w:rFonts w:ascii="Cambria Math" w:hAnsi="Cambria Math"/>
                        </w:rPr>
                        <m:t>1</m:t>
                      </m:r>
                    </w:ins>
                    <m:ctrlPr>
                      <w:ins w:id="4809" w:author="峰 高" w:date="2024-05-14T14:43:00Z">
                        <w:rPr>
                          <w:rFonts w:ascii="Cambria Math" w:hAnsi="Cambria Math"/>
                          <w:iCs/>
                        </w:rPr>
                      </w:ins>
                    </m:ctrlPr>
                  </m:sub>
                </m:sSub>
                <m:ctrlPr>
                  <w:ins w:id="4810" w:author="峰 高" w:date="2024-05-14T14:43:00Z">
                    <w:rPr>
                      <w:rFonts w:ascii="Cambria Math" w:hAnsi="Cambria Math"/>
                      <w:iCs/>
                    </w:rPr>
                  </w:ins>
                </m:ctrlPr>
              </m:sup>
            </m:sSubSup>
            <w:ins w:id="4811" w:author="峰 高" w:date="2024-05-14T14:43:00Z">
              <m:r>
                <m:rPr/>
                <w:rPr>
                  <w:rFonts w:ascii="Cambria Math" w:hAnsi="Cambria Math"/>
                </w:rPr>
                <m:t>−</m:t>
              </m:r>
            </w:ins>
            <m:sSubSup>
              <m:sSubSupPr>
                <m:ctrlPr>
                  <w:ins w:id="4812" w:author="峰 高" w:date="2024-05-14T14:43:00Z">
                    <w:rPr>
                      <w:rFonts w:ascii="Cambria Math" w:hAnsi="Cambria Math"/>
                      <w:iCs/>
                    </w:rPr>
                  </w:ins>
                </m:ctrlPr>
              </m:sSubSupPr>
              <m:e>
                <w:ins w:id="4813" w:author="峰 高" w:date="2024-05-14T14:43:00Z">
                  <m:r>
                    <m:rPr/>
                    <w:rPr>
                      <w:rFonts w:ascii="Cambria Math" w:hAnsi="Cambria Math"/>
                    </w:rPr>
                    <m:t>ε</m:t>
                  </m:r>
                </w:ins>
                <m:ctrlPr>
                  <w:ins w:id="4814" w:author="峰 高" w:date="2024-05-14T14:43:00Z">
                    <w:rPr>
                      <w:rFonts w:ascii="Cambria Math" w:hAnsi="Cambria Math"/>
                      <w:iCs/>
                    </w:rPr>
                  </w:ins>
                </m:ctrlPr>
              </m:e>
              <m:sub>
                <m:sSub>
                  <m:sSubPr>
                    <m:ctrlPr>
                      <w:ins w:id="4815" w:author="峰 高" w:date="2024-05-14T14:43:00Z">
                        <w:rPr>
                          <w:rFonts w:ascii="Cambria Math" w:hAnsi="Cambria Math"/>
                          <w:iCs/>
                        </w:rPr>
                      </w:ins>
                    </m:ctrlPr>
                  </m:sSubPr>
                  <m:e>
                    <w:ins w:id="4816" w:author="峰 高" w:date="2024-05-14T14:43:00Z">
                      <m:r>
                        <m:rPr/>
                        <w:rPr>
                          <w:rFonts w:ascii="Cambria Math" w:hAnsi="Cambria Math"/>
                        </w:rPr>
                        <m:t>H</m:t>
                      </m:r>
                    </w:ins>
                    <m:ctrlPr>
                      <w:ins w:id="4817" w:author="峰 高" w:date="2024-05-14T14:43:00Z">
                        <w:rPr>
                          <w:rFonts w:ascii="Cambria Math" w:hAnsi="Cambria Math"/>
                          <w:iCs/>
                        </w:rPr>
                      </w:ins>
                    </m:ctrlPr>
                  </m:e>
                  <m:sub>
                    <w:ins w:id="4818" w:author="峰 高" w:date="2024-05-14T14:43:00Z">
                      <m:r>
                        <m:rPr/>
                        <w:rPr>
                          <w:rFonts w:ascii="Cambria Math" w:hAnsi="Cambria Math"/>
                        </w:rPr>
                        <m:t>b</m:t>
                      </m:r>
                    </w:ins>
                    <m:ctrlPr>
                      <w:ins w:id="4819" w:author="峰 高" w:date="2024-05-14T14:43:00Z">
                        <w:rPr>
                          <w:rFonts w:ascii="Cambria Math" w:hAnsi="Cambria Math"/>
                          <w:iCs/>
                        </w:rPr>
                      </w:ins>
                    </m:ctrlPr>
                  </m:sub>
                </m:sSub>
                <m:sSub>
                  <m:sSubPr>
                    <m:ctrlPr>
                      <w:ins w:id="4820" w:author="峰 高" w:date="2024-05-14T14:43:00Z">
                        <w:rPr>
                          <w:rFonts w:ascii="Cambria Math" w:hAnsi="Cambria Math"/>
                          <w:iCs/>
                        </w:rPr>
                      </w:ins>
                    </m:ctrlPr>
                  </m:sSubPr>
                  <m:e>
                    <w:ins w:id="4821" w:author="峰 高" w:date="2024-05-14T14:43:00Z">
                      <m:r>
                        <m:rPr/>
                        <w:rPr>
                          <w:rFonts w:ascii="Cambria Math" w:hAnsi="Cambria Math"/>
                        </w:rPr>
                        <m:t>O</m:t>
                      </m:r>
                    </w:ins>
                    <m:ctrlPr>
                      <w:ins w:id="4822" w:author="峰 高" w:date="2024-05-14T14:43:00Z">
                        <w:rPr>
                          <w:rFonts w:ascii="Cambria Math" w:hAnsi="Cambria Math"/>
                          <w:iCs/>
                        </w:rPr>
                      </w:ins>
                    </m:ctrlPr>
                  </m:e>
                  <m:sub>
                    <w:ins w:id="4823" w:author="峰 高" w:date="2024-05-14T14:43:00Z">
                      <m:r>
                        <m:rPr/>
                        <w:rPr>
                          <w:rFonts w:ascii="Cambria Math" w:hAnsi="Cambria Math"/>
                        </w:rPr>
                        <m:t>2</m:t>
                      </m:r>
                    </w:ins>
                    <m:ctrlPr>
                      <w:ins w:id="4824" w:author="峰 高" w:date="2024-05-14T14:43:00Z">
                        <w:rPr>
                          <w:rFonts w:ascii="Cambria Math" w:hAnsi="Cambria Math"/>
                          <w:iCs/>
                        </w:rPr>
                      </w:ins>
                    </m:ctrlPr>
                  </m:sub>
                </m:sSub>
                <m:ctrlPr>
                  <w:ins w:id="4825" w:author="峰 高" w:date="2024-05-14T14:43:00Z">
                    <w:rPr>
                      <w:rFonts w:ascii="Cambria Math" w:hAnsi="Cambria Math"/>
                      <w:iCs/>
                    </w:rPr>
                  </w:ins>
                </m:ctrlPr>
              </m:sub>
              <m:sup>
                <m:sSub>
                  <m:sSubPr>
                    <m:ctrlPr>
                      <w:ins w:id="4826" w:author="峰 高" w:date="2024-05-14T14:43:00Z">
                        <w:rPr>
                          <w:rFonts w:ascii="Cambria Math" w:hAnsi="Cambria Math"/>
                          <w:iCs/>
                        </w:rPr>
                      </w:ins>
                    </m:ctrlPr>
                  </m:sSubPr>
                  <m:e>
                    <w:ins w:id="4827" w:author="峰 高" w:date="2024-05-14T14:43:00Z">
                      <m:r>
                        <m:rPr/>
                        <w:rPr>
                          <w:rFonts w:ascii="Cambria Math" w:hAnsi="Cambria Math"/>
                        </w:rPr>
                        <m:t>λ</m:t>
                      </m:r>
                    </w:ins>
                    <m:ctrlPr>
                      <w:ins w:id="4828" w:author="峰 高" w:date="2024-05-14T14:43:00Z">
                        <w:rPr>
                          <w:rFonts w:ascii="Cambria Math" w:hAnsi="Cambria Math"/>
                          <w:iCs/>
                        </w:rPr>
                      </w:ins>
                    </m:ctrlPr>
                  </m:e>
                  <m:sub>
                    <w:ins w:id="4829" w:author="峰 高" w:date="2024-05-14T14:43:00Z">
                      <m:r>
                        <m:rPr/>
                        <w:rPr>
                          <w:rFonts w:ascii="Cambria Math" w:hAnsi="Cambria Math"/>
                        </w:rPr>
                        <m:t>1</m:t>
                      </m:r>
                    </w:ins>
                    <m:ctrlPr>
                      <w:ins w:id="4830" w:author="峰 高" w:date="2024-05-14T14:43:00Z">
                        <w:rPr>
                          <w:rFonts w:ascii="Cambria Math" w:hAnsi="Cambria Math"/>
                          <w:iCs/>
                        </w:rPr>
                      </w:ins>
                    </m:ctrlPr>
                  </m:sub>
                </m:sSub>
                <m:ctrlPr>
                  <w:ins w:id="4831" w:author="峰 高" w:date="2024-05-14T14:43:00Z">
                    <w:rPr>
                      <w:rFonts w:ascii="Cambria Math" w:hAnsi="Cambria Math"/>
                      <w:iCs/>
                    </w:rPr>
                  </w:ins>
                </m:ctrlPr>
              </m:sup>
            </m:sSubSup>
            <m:ctrlPr>
              <w:ins w:id="4832" w:author="峰 高" w:date="2024-05-14T14:43:00Z">
                <w:rPr>
                  <w:rFonts w:ascii="Cambria Math" w:hAnsi="Cambria Math"/>
                  <w:iCs/>
                </w:rPr>
              </w:ins>
            </m:ctrlPr>
          </m:den>
        </m:f>
      </m:oMath>
      <w:ins w:id="4833" w:author="峰 高" w:date="2024-05-14T14:43:00Z">
        <w:r>
          <w:rPr>
            <w:rFonts w:hint="eastAsia"/>
            <w:iCs/>
          </w:rPr>
          <w:t>，</w:t>
        </w:r>
      </w:ins>
      <w:ins w:id="4834" w:author="峰 高" w:date="2024-05-14T14:43:00Z">
        <w:r>
          <w:rPr>
            <w:rFonts w:hint="eastAsia"/>
            <w:i/>
            <w:iCs w:val="0"/>
            <w:rPrChange w:id="4835" w:author="峰 高" w:date="2024-05-14T14:43:00Z">
              <w:rPr>
                <w:rFonts w:hint="eastAsia"/>
                <w:iCs/>
              </w:rPr>
            </w:rPrChange>
          </w:rPr>
          <w:t>B</w:t>
        </w:r>
      </w:ins>
      <w:ins w:id="4836" w:author="峰 高" w:date="2024-05-14T14:43:00Z">
        <w:r>
          <w:rPr>
            <w:rFonts w:hint="eastAsia"/>
            <w:iCs/>
          </w:rPr>
          <w:t>=</w:t>
        </w:r>
      </w:ins>
      <m:oMath>
        <w:ins w:id="4837" w:author="峰 高" w:date="2024-05-14T14:43:00Z">
          <m:r>
            <m:rPr/>
            <w:rPr>
              <w:rFonts w:ascii="Cambria Math" w:hAnsi="Cambria Math"/>
            </w:rPr>
            <m:t>−</m:t>
          </m:r>
        </w:ins>
        <m:f>
          <m:fPr>
            <m:ctrlPr>
              <w:ins w:id="4838" w:author="峰 高" w:date="2024-05-14T14:43:00Z">
                <w:rPr>
                  <w:rFonts w:ascii="Cambria Math" w:hAnsi="Cambria Math"/>
                  <w:iCs/>
                </w:rPr>
              </w:ins>
            </m:ctrlPr>
          </m:fPr>
          <m:num>
            <m:sSubSup>
              <m:sSubSupPr>
                <m:ctrlPr>
                  <w:ins w:id="4839" w:author="峰 高" w:date="2024-05-14T14:43:00Z">
                    <w:rPr>
                      <w:rFonts w:ascii="Cambria Math" w:hAnsi="Cambria Math"/>
                      <w:iCs/>
                    </w:rPr>
                  </w:ins>
                </m:ctrlPr>
              </m:sSubSupPr>
              <m:e>
                <w:ins w:id="4840" w:author="峰 高" w:date="2024-05-14T14:43:00Z">
                  <m:r>
                    <m:rPr/>
                    <w:rPr>
                      <w:rFonts w:ascii="Cambria Math" w:hAnsi="Cambria Math"/>
                    </w:rPr>
                    <m:t>ε</m:t>
                  </m:r>
                </w:ins>
                <m:ctrlPr>
                  <w:ins w:id="4841" w:author="峰 高" w:date="2024-05-14T14:43:00Z">
                    <w:rPr>
                      <w:rFonts w:ascii="Cambria Math" w:hAnsi="Cambria Math"/>
                      <w:iCs/>
                    </w:rPr>
                  </w:ins>
                </m:ctrlPr>
              </m:e>
              <m:sub>
                <m:sSub>
                  <m:sSubPr>
                    <m:ctrlPr>
                      <w:ins w:id="4842" w:author="峰 高" w:date="2024-05-14T14:43:00Z">
                        <w:rPr>
                          <w:rFonts w:ascii="Cambria Math" w:hAnsi="Cambria Math"/>
                          <w:iCs/>
                        </w:rPr>
                      </w:ins>
                    </m:ctrlPr>
                  </m:sSubPr>
                  <m:e>
                    <w:ins w:id="4843" w:author="峰 高" w:date="2024-05-14T14:43:00Z">
                      <m:r>
                        <m:rPr/>
                        <w:rPr>
                          <w:rFonts w:ascii="Cambria Math" w:hAnsi="Cambria Math"/>
                        </w:rPr>
                        <m:t>H</m:t>
                      </m:r>
                    </w:ins>
                    <m:ctrlPr>
                      <w:ins w:id="4844" w:author="峰 高" w:date="2024-05-14T14:43:00Z">
                        <w:rPr>
                          <w:rFonts w:ascii="Cambria Math" w:hAnsi="Cambria Math"/>
                          <w:iCs/>
                        </w:rPr>
                      </w:ins>
                    </m:ctrlPr>
                  </m:e>
                  <m:sub>
                    <w:ins w:id="4845" w:author="峰 高" w:date="2024-05-14T14:43:00Z">
                      <m:r>
                        <m:rPr/>
                        <w:rPr>
                          <w:rFonts w:ascii="Cambria Math" w:hAnsi="Cambria Math"/>
                        </w:rPr>
                        <m:t>b</m:t>
                      </m:r>
                    </w:ins>
                    <m:ctrlPr>
                      <w:ins w:id="4846" w:author="峰 高" w:date="2024-05-14T14:43:00Z">
                        <w:rPr>
                          <w:rFonts w:ascii="Cambria Math" w:hAnsi="Cambria Math"/>
                          <w:iCs/>
                        </w:rPr>
                      </w:ins>
                    </m:ctrlPr>
                  </m:sub>
                </m:sSub>
                <m:ctrlPr>
                  <w:ins w:id="4847" w:author="峰 高" w:date="2024-05-14T14:43:00Z">
                    <w:rPr>
                      <w:rFonts w:ascii="Cambria Math" w:hAnsi="Cambria Math"/>
                      <w:iCs/>
                    </w:rPr>
                  </w:ins>
                </m:ctrlPr>
              </m:sub>
              <m:sup>
                <m:sSub>
                  <m:sSubPr>
                    <m:ctrlPr>
                      <w:ins w:id="4848" w:author="峰 高" w:date="2024-05-14T14:43:00Z">
                        <w:rPr>
                          <w:rFonts w:ascii="Cambria Math" w:hAnsi="Cambria Math"/>
                          <w:iCs/>
                        </w:rPr>
                      </w:ins>
                    </m:ctrlPr>
                  </m:sSubPr>
                  <m:e>
                    <w:ins w:id="4849" w:author="峰 高" w:date="2024-05-14T14:43:00Z">
                      <m:r>
                        <m:rPr/>
                        <w:rPr>
                          <w:rFonts w:ascii="Cambria Math" w:hAnsi="Cambria Math"/>
                        </w:rPr>
                        <m:t>λ</m:t>
                      </m:r>
                    </w:ins>
                    <m:ctrlPr>
                      <w:ins w:id="4850" w:author="峰 高" w:date="2024-05-14T14:43:00Z">
                        <w:rPr>
                          <w:rFonts w:ascii="Cambria Math" w:hAnsi="Cambria Math"/>
                          <w:iCs/>
                        </w:rPr>
                      </w:ins>
                    </m:ctrlPr>
                  </m:e>
                  <m:sub>
                    <w:ins w:id="4851" w:author="峰 高" w:date="2024-05-14T14:43:00Z">
                      <m:r>
                        <m:rPr/>
                        <w:rPr>
                          <w:rFonts w:ascii="Cambria Math" w:hAnsi="Cambria Math"/>
                        </w:rPr>
                        <m:t>2</m:t>
                      </m:r>
                    </w:ins>
                    <m:ctrlPr>
                      <w:ins w:id="4852" w:author="峰 高" w:date="2024-05-14T14:43:00Z">
                        <w:rPr>
                          <w:rFonts w:ascii="Cambria Math" w:hAnsi="Cambria Math"/>
                          <w:iCs/>
                        </w:rPr>
                      </w:ins>
                    </m:ctrlPr>
                  </m:sub>
                </m:sSub>
                <m:ctrlPr>
                  <w:ins w:id="4853" w:author="峰 高" w:date="2024-05-14T14:43:00Z">
                    <w:rPr>
                      <w:rFonts w:ascii="Cambria Math" w:hAnsi="Cambria Math"/>
                      <w:iCs/>
                    </w:rPr>
                  </w:ins>
                </m:ctrlPr>
              </m:sup>
            </m:sSubSup>
            <m:ctrlPr>
              <w:ins w:id="4854" w:author="峰 高" w:date="2024-05-14T14:43:00Z">
                <w:rPr>
                  <w:rFonts w:ascii="Cambria Math" w:hAnsi="Cambria Math"/>
                  <w:iCs/>
                </w:rPr>
              </w:ins>
            </m:ctrlPr>
          </m:num>
          <m:den>
            <m:sSubSup>
              <m:sSubSupPr>
                <m:ctrlPr>
                  <w:ins w:id="4855" w:author="峰 高" w:date="2024-05-14T14:43:00Z">
                    <w:rPr>
                      <w:rFonts w:ascii="Cambria Math" w:hAnsi="Cambria Math"/>
                      <w:iCs/>
                    </w:rPr>
                  </w:ins>
                </m:ctrlPr>
              </m:sSubSupPr>
              <m:e>
                <w:ins w:id="4856" w:author="峰 高" w:date="2024-05-14T14:43:00Z">
                  <m:r>
                    <m:rPr/>
                    <w:rPr>
                      <w:rFonts w:ascii="Cambria Math" w:hAnsi="Cambria Math"/>
                    </w:rPr>
                    <m:t>ε</m:t>
                  </m:r>
                </w:ins>
                <m:ctrlPr>
                  <w:ins w:id="4857" w:author="峰 高" w:date="2024-05-14T14:43:00Z">
                    <w:rPr>
                      <w:rFonts w:ascii="Cambria Math" w:hAnsi="Cambria Math"/>
                      <w:iCs/>
                    </w:rPr>
                  </w:ins>
                </m:ctrlPr>
              </m:e>
              <m:sub>
                <m:sSub>
                  <m:sSubPr>
                    <m:ctrlPr>
                      <w:ins w:id="4858" w:author="峰 高" w:date="2024-05-14T14:43:00Z">
                        <w:rPr>
                          <w:rFonts w:ascii="Cambria Math" w:hAnsi="Cambria Math"/>
                          <w:iCs/>
                        </w:rPr>
                      </w:ins>
                    </m:ctrlPr>
                  </m:sSubPr>
                  <m:e>
                    <w:ins w:id="4859" w:author="峰 高" w:date="2024-05-14T14:43:00Z">
                      <m:r>
                        <m:rPr/>
                        <w:rPr>
                          <w:rFonts w:ascii="Cambria Math" w:hAnsi="Cambria Math"/>
                        </w:rPr>
                        <m:t>H</m:t>
                      </m:r>
                    </w:ins>
                    <m:ctrlPr>
                      <w:ins w:id="4860" w:author="峰 高" w:date="2024-05-14T14:43:00Z">
                        <w:rPr>
                          <w:rFonts w:ascii="Cambria Math" w:hAnsi="Cambria Math"/>
                          <w:iCs/>
                        </w:rPr>
                      </w:ins>
                    </m:ctrlPr>
                  </m:e>
                  <m:sub>
                    <w:ins w:id="4861" w:author="峰 高" w:date="2024-05-14T14:43:00Z">
                      <m:r>
                        <m:rPr/>
                        <w:rPr>
                          <w:rFonts w:ascii="Cambria Math" w:hAnsi="Cambria Math"/>
                        </w:rPr>
                        <m:t>b</m:t>
                      </m:r>
                    </w:ins>
                    <m:ctrlPr>
                      <w:ins w:id="4862" w:author="峰 高" w:date="2024-05-14T14:43:00Z">
                        <w:rPr>
                          <w:rFonts w:ascii="Cambria Math" w:hAnsi="Cambria Math"/>
                          <w:iCs/>
                        </w:rPr>
                      </w:ins>
                    </m:ctrlPr>
                  </m:sub>
                </m:sSub>
                <m:ctrlPr>
                  <w:ins w:id="4863" w:author="峰 高" w:date="2024-05-14T14:43:00Z">
                    <w:rPr>
                      <w:rFonts w:ascii="Cambria Math" w:hAnsi="Cambria Math"/>
                      <w:iCs/>
                    </w:rPr>
                  </w:ins>
                </m:ctrlPr>
              </m:sub>
              <m:sup>
                <m:sSub>
                  <m:sSubPr>
                    <m:ctrlPr>
                      <w:ins w:id="4864" w:author="峰 高" w:date="2024-05-14T14:43:00Z">
                        <w:rPr>
                          <w:rFonts w:ascii="Cambria Math" w:hAnsi="Cambria Math"/>
                          <w:iCs/>
                        </w:rPr>
                      </w:ins>
                    </m:ctrlPr>
                  </m:sSubPr>
                  <m:e>
                    <w:ins w:id="4865" w:author="峰 高" w:date="2024-05-14T14:43:00Z">
                      <m:r>
                        <m:rPr/>
                        <w:rPr>
                          <w:rFonts w:ascii="Cambria Math" w:hAnsi="Cambria Math"/>
                        </w:rPr>
                        <m:t>λ</m:t>
                      </m:r>
                    </w:ins>
                    <m:ctrlPr>
                      <w:ins w:id="4866" w:author="峰 高" w:date="2024-05-14T14:43:00Z">
                        <w:rPr>
                          <w:rFonts w:ascii="Cambria Math" w:hAnsi="Cambria Math"/>
                          <w:iCs/>
                        </w:rPr>
                      </w:ins>
                    </m:ctrlPr>
                  </m:e>
                  <m:sub>
                    <w:ins w:id="4867" w:author="峰 高" w:date="2024-05-14T14:43:00Z">
                      <m:r>
                        <m:rPr/>
                        <w:rPr>
                          <w:rFonts w:ascii="Cambria Math" w:hAnsi="Cambria Math"/>
                        </w:rPr>
                        <m:t>2</m:t>
                      </m:r>
                    </w:ins>
                    <m:ctrlPr>
                      <w:ins w:id="4868" w:author="峰 高" w:date="2024-05-14T14:43:00Z">
                        <w:rPr>
                          <w:rFonts w:ascii="Cambria Math" w:hAnsi="Cambria Math"/>
                          <w:iCs/>
                        </w:rPr>
                      </w:ins>
                    </m:ctrlPr>
                  </m:sub>
                </m:sSub>
                <m:ctrlPr>
                  <w:ins w:id="4869" w:author="峰 高" w:date="2024-05-14T14:43:00Z">
                    <w:rPr>
                      <w:rFonts w:ascii="Cambria Math" w:hAnsi="Cambria Math"/>
                      <w:iCs/>
                    </w:rPr>
                  </w:ins>
                </m:ctrlPr>
              </m:sup>
            </m:sSubSup>
            <w:ins w:id="4870" w:author="峰 高" w:date="2024-05-14T14:43:00Z">
              <m:r>
                <m:rPr/>
                <w:rPr>
                  <w:rFonts w:ascii="Cambria Math" w:hAnsi="Cambria Math"/>
                </w:rPr>
                <m:t>−</m:t>
              </m:r>
            </w:ins>
            <m:sSubSup>
              <m:sSubSupPr>
                <m:ctrlPr>
                  <w:ins w:id="4871" w:author="峰 高" w:date="2024-05-14T14:43:00Z">
                    <w:rPr>
                      <w:rFonts w:ascii="Cambria Math" w:hAnsi="Cambria Math"/>
                      <w:iCs/>
                    </w:rPr>
                  </w:ins>
                </m:ctrlPr>
              </m:sSubSupPr>
              <m:e>
                <w:ins w:id="4872" w:author="峰 高" w:date="2024-05-14T14:43:00Z">
                  <m:r>
                    <m:rPr/>
                    <w:rPr>
                      <w:rFonts w:ascii="Cambria Math" w:hAnsi="Cambria Math"/>
                    </w:rPr>
                    <m:t>ε</m:t>
                  </m:r>
                </w:ins>
                <m:ctrlPr>
                  <w:ins w:id="4873" w:author="峰 高" w:date="2024-05-14T14:43:00Z">
                    <w:rPr>
                      <w:rFonts w:ascii="Cambria Math" w:hAnsi="Cambria Math"/>
                      <w:iCs/>
                    </w:rPr>
                  </w:ins>
                </m:ctrlPr>
              </m:e>
              <m:sub>
                <m:sSub>
                  <m:sSubPr>
                    <m:ctrlPr>
                      <w:ins w:id="4874" w:author="峰 高" w:date="2024-05-14T14:43:00Z">
                        <w:rPr>
                          <w:rFonts w:ascii="Cambria Math" w:hAnsi="Cambria Math"/>
                          <w:iCs/>
                        </w:rPr>
                      </w:ins>
                    </m:ctrlPr>
                  </m:sSubPr>
                  <m:e>
                    <w:ins w:id="4875" w:author="峰 高" w:date="2024-05-14T14:43:00Z">
                      <m:r>
                        <m:rPr/>
                        <w:rPr>
                          <w:rFonts w:ascii="Cambria Math" w:hAnsi="Cambria Math"/>
                        </w:rPr>
                        <m:t>H</m:t>
                      </m:r>
                    </w:ins>
                    <m:ctrlPr>
                      <w:ins w:id="4876" w:author="峰 高" w:date="2024-05-14T14:43:00Z">
                        <w:rPr>
                          <w:rFonts w:ascii="Cambria Math" w:hAnsi="Cambria Math"/>
                          <w:iCs/>
                        </w:rPr>
                      </w:ins>
                    </m:ctrlPr>
                  </m:e>
                  <m:sub>
                    <w:ins w:id="4877" w:author="峰 高" w:date="2024-05-14T14:43:00Z">
                      <m:r>
                        <m:rPr/>
                        <w:rPr>
                          <w:rFonts w:ascii="Cambria Math" w:hAnsi="Cambria Math"/>
                        </w:rPr>
                        <m:t>b</m:t>
                      </m:r>
                    </w:ins>
                    <m:ctrlPr>
                      <w:ins w:id="4878" w:author="峰 高" w:date="2024-05-14T14:43:00Z">
                        <w:rPr>
                          <w:rFonts w:ascii="Cambria Math" w:hAnsi="Cambria Math"/>
                          <w:iCs/>
                        </w:rPr>
                      </w:ins>
                    </m:ctrlPr>
                  </m:sub>
                </m:sSub>
                <m:sSub>
                  <m:sSubPr>
                    <m:ctrlPr>
                      <w:ins w:id="4879" w:author="峰 高" w:date="2024-05-14T14:43:00Z">
                        <w:rPr>
                          <w:rFonts w:ascii="Cambria Math" w:hAnsi="Cambria Math"/>
                          <w:iCs/>
                        </w:rPr>
                      </w:ins>
                    </m:ctrlPr>
                  </m:sSubPr>
                  <m:e>
                    <w:ins w:id="4880" w:author="峰 高" w:date="2024-05-14T14:43:00Z">
                      <m:r>
                        <m:rPr/>
                        <w:rPr>
                          <w:rFonts w:ascii="Cambria Math" w:hAnsi="Cambria Math"/>
                        </w:rPr>
                        <m:t>O</m:t>
                      </m:r>
                    </w:ins>
                    <m:ctrlPr>
                      <w:ins w:id="4881" w:author="峰 高" w:date="2024-05-14T14:43:00Z">
                        <w:rPr>
                          <w:rFonts w:ascii="Cambria Math" w:hAnsi="Cambria Math"/>
                          <w:iCs/>
                        </w:rPr>
                      </w:ins>
                    </m:ctrlPr>
                  </m:e>
                  <m:sub>
                    <w:ins w:id="4882" w:author="峰 高" w:date="2024-05-14T14:43:00Z">
                      <m:r>
                        <m:rPr/>
                        <w:rPr>
                          <w:rFonts w:ascii="Cambria Math" w:hAnsi="Cambria Math"/>
                        </w:rPr>
                        <m:t>2</m:t>
                      </m:r>
                    </w:ins>
                    <m:ctrlPr>
                      <w:ins w:id="4883" w:author="峰 高" w:date="2024-05-14T14:43:00Z">
                        <w:rPr>
                          <w:rFonts w:ascii="Cambria Math" w:hAnsi="Cambria Math"/>
                          <w:iCs/>
                        </w:rPr>
                      </w:ins>
                    </m:ctrlPr>
                  </m:sub>
                </m:sSub>
                <m:ctrlPr>
                  <w:ins w:id="4884" w:author="峰 高" w:date="2024-05-14T14:43:00Z">
                    <w:rPr>
                      <w:rFonts w:ascii="Cambria Math" w:hAnsi="Cambria Math"/>
                      <w:iCs/>
                    </w:rPr>
                  </w:ins>
                </m:ctrlPr>
              </m:sub>
              <m:sup>
                <m:sSub>
                  <m:sSubPr>
                    <m:ctrlPr>
                      <w:ins w:id="4885" w:author="峰 高" w:date="2024-05-14T14:43:00Z">
                        <w:rPr>
                          <w:rFonts w:ascii="Cambria Math" w:hAnsi="Cambria Math"/>
                          <w:iCs/>
                        </w:rPr>
                      </w:ins>
                    </m:ctrlPr>
                  </m:sSubPr>
                  <m:e>
                    <w:ins w:id="4886" w:author="峰 高" w:date="2024-05-14T14:43:00Z">
                      <m:r>
                        <m:rPr/>
                        <w:rPr>
                          <w:rFonts w:ascii="Cambria Math" w:hAnsi="Cambria Math"/>
                        </w:rPr>
                        <m:t>λ</m:t>
                      </m:r>
                    </w:ins>
                    <m:ctrlPr>
                      <w:ins w:id="4887" w:author="峰 高" w:date="2024-05-14T14:43:00Z">
                        <w:rPr>
                          <w:rFonts w:ascii="Cambria Math" w:hAnsi="Cambria Math"/>
                          <w:iCs/>
                        </w:rPr>
                      </w:ins>
                    </m:ctrlPr>
                  </m:e>
                  <m:sub>
                    <w:ins w:id="4888" w:author="峰 高" w:date="2024-05-14T14:43:00Z">
                      <m:r>
                        <m:rPr/>
                        <w:rPr>
                          <w:rFonts w:ascii="Cambria Math" w:hAnsi="Cambria Math"/>
                        </w:rPr>
                        <m:t>2</m:t>
                      </m:r>
                    </w:ins>
                    <m:ctrlPr>
                      <w:ins w:id="4889" w:author="峰 高" w:date="2024-05-14T14:43:00Z">
                        <w:rPr>
                          <w:rFonts w:ascii="Cambria Math" w:hAnsi="Cambria Math"/>
                          <w:iCs/>
                        </w:rPr>
                      </w:ins>
                    </m:ctrlPr>
                  </m:sub>
                </m:sSub>
                <m:ctrlPr>
                  <w:ins w:id="4890" w:author="峰 高" w:date="2024-05-14T14:43:00Z">
                    <w:rPr>
                      <w:rFonts w:ascii="Cambria Math" w:hAnsi="Cambria Math"/>
                      <w:iCs/>
                    </w:rPr>
                  </w:ins>
                </m:ctrlPr>
              </m:sup>
            </m:sSubSup>
            <m:ctrlPr>
              <w:ins w:id="4891" w:author="峰 高" w:date="2024-05-14T14:43:00Z">
                <w:rPr>
                  <w:rFonts w:ascii="Cambria Math" w:hAnsi="Cambria Math"/>
                  <w:iCs/>
                </w:rPr>
              </w:ins>
            </m:ctrlPr>
          </m:den>
        </m:f>
      </m:oMath>
      <w:ins w:id="4892" w:author="峰 高" w:date="2024-05-14T14:43:00Z">
        <w:r>
          <w:rPr>
            <w:rFonts w:hint="eastAsia"/>
            <w:iCs/>
          </w:rPr>
          <w:t>变形可得：</w:t>
        </w:r>
      </w:ins>
    </w:p>
    <w:p>
      <w:pPr>
        <w:rPr>
          <w:ins w:id="4893" w:author="峰 高" w:date="2024-05-14T14:44:00Z"/>
          <w:rFonts w:ascii="Times New Roman" w:hAnsi="Times New Roman"/>
          <w:i w:val="0"/>
          <w:iCs/>
          <w:rPrChange w:id="4894" w:author="峰 高" w:date="2024-05-14T14:44:00Z">
            <w:rPr>
              <w:ins w:id="4895" w:author="峰 高" w:date="2024-05-14T14:44:00Z"/>
              <w:rFonts w:ascii="Cambria Math" w:hAnsi="Cambria Math"/>
              <w:i/>
              <w:iCs/>
            </w:rPr>
          </w:rPrChange>
        </w:rPr>
      </w:pPr>
      <m:oMathPara>
        <m:oMath>
          <m:eqArr>
            <m:eqArrPr>
              <m:maxDist m:val="1"/>
              <m:ctrlPr>
                <w:ins w:id="4896" w:author="峰 高" w:date="2024-05-14T14:44:00Z">
                  <w:rPr>
                    <w:rFonts w:ascii="Cambria Math" w:hAnsi="Cambria Math"/>
                    <w:i/>
                    <w:iCs/>
                  </w:rPr>
                </w:ins>
              </m:ctrlPr>
            </m:eqArrPr>
            <m:e>
              <m:sSub>
                <m:sSubPr>
                  <m:ctrlPr>
                    <w:ins w:id="4897" w:author="峰 高" w:date="2024-05-14T14:44:00Z">
                      <w:rPr>
                        <w:rFonts w:ascii="Cambria Math" w:hAnsi="Cambria Math"/>
                        <w:iCs/>
                      </w:rPr>
                    </w:ins>
                  </m:ctrlPr>
                </m:sSubPr>
                <m:e>
                  <w:ins w:id="4898" w:author="峰 高" w:date="2024-05-14T14:44:00Z">
                    <m:r>
                      <m:rPr/>
                      <w:rPr>
                        <w:rFonts w:ascii="Cambria Math" w:hAnsi="Cambria Math"/>
                      </w:rPr>
                      <m:t>S</m:t>
                    </m:r>
                  </w:ins>
                  <m:ctrlPr>
                    <w:ins w:id="4899" w:author="峰 高" w:date="2024-05-14T14:44:00Z">
                      <w:rPr>
                        <w:rFonts w:ascii="Cambria Math" w:hAnsi="Cambria Math"/>
                        <w:iCs/>
                      </w:rPr>
                    </w:ins>
                  </m:ctrlPr>
                </m:e>
                <m:sub>
                  <w:ins w:id="4900" w:author="峰 高" w:date="2024-05-14T14:44:00Z">
                    <m:r>
                      <m:rPr/>
                      <w:rPr>
                        <w:rFonts w:ascii="Cambria Math" w:hAnsi="Cambria Math"/>
                      </w:rPr>
                      <m:t>P</m:t>
                    </m:r>
                  </w:ins>
                  <m:ctrlPr>
                    <w:ins w:id="4901" w:author="峰 高" w:date="2024-05-14T14:44:00Z">
                      <w:rPr>
                        <w:rFonts w:ascii="Cambria Math" w:hAnsi="Cambria Math"/>
                        <w:iCs/>
                      </w:rPr>
                    </w:ins>
                  </m:ctrlPr>
                </m:sub>
              </m:sSub>
              <m:sSub>
                <m:sSubPr>
                  <m:ctrlPr>
                    <w:ins w:id="4902" w:author="峰 高" w:date="2024-05-14T14:44:00Z">
                      <w:rPr>
                        <w:rFonts w:ascii="Cambria Math" w:hAnsi="Cambria Math"/>
                        <w:iCs/>
                      </w:rPr>
                    </w:ins>
                  </m:ctrlPr>
                </m:sSubPr>
                <m:e>
                  <w:ins w:id="4903" w:author="峰 高" w:date="2024-05-14T14:44:00Z">
                    <m:r>
                      <m:rPr/>
                      <w:rPr>
                        <w:rFonts w:ascii="Cambria Math" w:hAnsi="Cambria Math"/>
                      </w:rPr>
                      <m:t>O</m:t>
                    </m:r>
                  </w:ins>
                  <m:ctrlPr>
                    <w:ins w:id="4904" w:author="峰 高" w:date="2024-05-14T14:44:00Z">
                      <w:rPr>
                        <w:rFonts w:ascii="Cambria Math" w:hAnsi="Cambria Math"/>
                        <w:iCs/>
                      </w:rPr>
                    </w:ins>
                  </m:ctrlPr>
                </m:e>
                <m:sub>
                  <w:ins w:id="4905" w:author="峰 高" w:date="2024-05-14T14:44:00Z">
                    <m:r>
                      <m:rPr/>
                      <w:rPr>
                        <w:rFonts w:ascii="Cambria Math" w:hAnsi="Cambria Math"/>
                      </w:rPr>
                      <m:t>2</m:t>
                    </m:r>
                  </w:ins>
                  <m:ctrlPr>
                    <w:ins w:id="4906" w:author="峰 高" w:date="2024-05-14T14:44:00Z">
                      <w:rPr>
                        <w:rFonts w:ascii="Cambria Math" w:hAnsi="Cambria Math"/>
                        <w:iCs/>
                      </w:rPr>
                    </w:ins>
                  </m:ctrlPr>
                </m:sub>
              </m:sSub>
              <w:ins w:id="4907" w:author="峰 高" w:date="2024-05-14T14:44:00Z">
                <m:r>
                  <m:rPr/>
                  <w:rPr>
                    <w:rFonts w:ascii="Cambria Math" w:hAnsi="Cambria Math"/>
                  </w:rPr>
                  <m:t>=A+B×</m:t>
                </m:r>
              </w:ins>
              <m:f>
                <m:fPr>
                  <m:ctrlPr>
                    <w:ins w:id="4908" w:author="峰 高" w:date="2024-05-14T14:44:00Z">
                      <w:rPr>
                        <w:rFonts w:ascii="Cambria Math" w:hAnsi="Cambria Math"/>
                        <w:iCs/>
                      </w:rPr>
                    </w:ins>
                  </m:ctrlPr>
                </m:fPr>
                <m:num>
                  <m:f>
                    <m:fPr>
                      <m:ctrlPr>
                        <w:ins w:id="4909" w:author="峰 高" w:date="2024-05-14T14:44:00Z">
                          <w:rPr>
                            <w:rFonts w:ascii="Cambria Math" w:hAnsi="Cambria Math"/>
                            <w:i/>
                            <w:iCs/>
                          </w:rPr>
                        </w:ins>
                      </m:ctrlPr>
                    </m:fPr>
                    <m:num>
                      <m:sSubSup>
                        <m:sSubSupPr>
                          <m:ctrlPr>
                            <w:ins w:id="4910" w:author="峰 高" w:date="2024-05-14T14:44:00Z">
                              <w:rPr>
                                <w:rFonts w:ascii="Cambria Math" w:hAnsi="Cambria Math"/>
                                <w:iCs/>
                              </w:rPr>
                            </w:ins>
                          </m:ctrlPr>
                        </m:sSubSupPr>
                        <m:e>
                          <w:ins w:id="4911" w:author="峰 高" w:date="2024-05-14T14:44:00Z">
                            <m:r>
                              <m:rPr/>
                              <w:rPr>
                                <w:rFonts w:ascii="Cambria Math" w:hAnsi="Cambria Math"/>
                              </w:rPr>
                              <m:t>I</m:t>
                            </m:r>
                          </w:ins>
                          <m:ctrlPr>
                            <w:ins w:id="4912" w:author="峰 高" w:date="2024-05-14T14:44:00Z">
                              <w:rPr>
                                <w:rFonts w:ascii="Cambria Math" w:hAnsi="Cambria Math"/>
                                <w:iCs/>
                              </w:rPr>
                            </w:ins>
                          </m:ctrlPr>
                        </m:e>
                        <m:sub>
                          <w:ins w:id="4913" w:author="峰 高" w:date="2024-05-14T14:44:00Z">
                            <m:r>
                              <m:rPr/>
                              <w:rPr>
                                <w:rFonts w:ascii="Cambria Math" w:hAnsi="Cambria Math"/>
                              </w:rPr>
                              <m:t>AC</m:t>
                            </m:r>
                          </w:ins>
                          <m:ctrlPr>
                            <w:ins w:id="4914" w:author="峰 高" w:date="2024-05-14T14:44:00Z">
                              <w:rPr>
                                <w:rFonts w:ascii="Cambria Math" w:hAnsi="Cambria Math"/>
                                <w:iCs/>
                              </w:rPr>
                            </w:ins>
                          </m:ctrlPr>
                        </m:sub>
                        <m:sup>
                          <m:sSub>
                            <m:sSubPr>
                              <m:ctrlPr>
                                <w:ins w:id="4915" w:author="峰 高" w:date="2024-05-14T14:44:00Z">
                                  <w:rPr>
                                    <w:rFonts w:ascii="Cambria Math" w:hAnsi="Cambria Math"/>
                                    <w:iCs/>
                                  </w:rPr>
                                </w:ins>
                              </m:ctrlPr>
                            </m:sSubPr>
                            <m:e>
                              <w:ins w:id="4916" w:author="峰 高" w:date="2024-05-14T14:44:00Z">
                                <m:r>
                                  <m:rPr/>
                                  <w:rPr>
                                    <w:rFonts w:ascii="Cambria Math" w:hAnsi="Cambria Math"/>
                                  </w:rPr>
                                  <m:t>λ</m:t>
                                </m:r>
                              </w:ins>
                              <m:ctrlPr>
                                <w:ins w:id="4917" w:author="峰 高" w:date="2024-05-14T14:44:00Z">
                                  <w:rPr>
                                    <w:rFonts w:ascii="Cambria Math" w:hAnsi="Cambria Math"/>
                                    <w:iCs/>
                                  </w:rPr>
                                </w:ins>
                              </m:ctrlPr>
                            </m:e>
                            <m:sub>
                              <w:ins w:id="4918" w:author="峰 高" w:date="2024-05-14T14:44:00Z">
                                <m:r>
                                  <m:rPr/>
                                  <w:rPr>
                                    <w:rFonts w:ascii="Cambria Math" w:hAnsi="Cambria Math"/>
                                  </w:rPr>
                                  <m:t>1</m:t>
                                </m:r>
                              </w:ins>
                              <m:ctrlPr>
                                <w:ins w:id="4919" w:author="峰 高" w:date="2024-05-14T14:44:00Z">
                                  <w:rPr>
                                    <w:rFonts w:ascii="Cambria Math" w:hAnsi="Cambria Math"/>
                                    <w:iCs/>
                                  </w:rPr>
                                </w:ins>
                              </m:ctrlPr>
                            </m:sub>
                          </m:sSub>
                          <m:ctrlPr>
                            <w:ins w:id="4920" w:author="峰 高" w:date="2024-05-14T14:44:00Z">
                              <w:rPr>
                                <w:rFonts w:ascii="Cambria Math" w:hAnsi="Cambria Math"/>
                                <w:iCs/>
                              </w:rPr>
                            </w:ins>
                          </m:ctrlPr>
                        </m:sup>
                      </m:sSubSup>
                      <m:ctrlPr>
                        <w:ins w:id="4921" w:author="峰 高" w:date="2024-05-14T14:44:00Z">
                          <w:rPr>
                            <w:rFonts w:ascii="Cambria Math" w:hAnsi="Cambria Math"/>
                            <w:i/>
                            <w:iCs/>
                          </w:rPr>
                        </w:ins>
                      </m:ctrlPr>
                    </m:num>
                    <m:den>
                      <m:sSubSup>
                        <m:sSubSupPr>
                          <m:ctrlPr>
                            <w:ins w:id="4922" w:author="峰 高" w:date="2024-05-14T14:44:00Z">
                              <w:rPr>
                                <w:rFonts w:ascii="Cambria Math" w:hAnsi="Cambria Math"/>
                                <w:iCs/>
                              </w:rPr>
                            </w:ins>
                          </m:ctrlPr>
                        </m:sSubSupPr>
                        <m:e>
                          <w:ins w:id="4923" w:author="峰 高" w:date="2024-05-14T14:44:00Z">
                            <m:r>
                              <m:rPr/>
                              <w:rPr>
                                <w:rFonts w:ascii="Cambria Math" w:hAnsi="Cambria Math"/>
                              </w:rPr>
                              <m:t>I</m:t>
                            </m:r>
                          </w:ins>
                          <m:ctrlPr>
                            <w:ins w:id="4924" w:author="峰 高" w:date="2024-05-14T14:44:00Z">
                              <w:rPr>
                                <w:rFonts w:ascii="Cambria Math" w:hAnsi="Cambria Math"/>
                                <w:iCs/>
                              </w:rPr>
                            </w:ins>
                          </m:ctrlPr>
                        </m:e>
                        <m:sub>
                          <w:ins w:id="4925" w:author="峰 高" w:date="2024-05-14T14:44:00Z">
                            <m:r>
                              <m:rPr/>
                              <w:rPr>
                                <w:rFonts w:ascii="Cambria Math" w:hAnsi="Cambria Math"/>
                              </w:rPr>
                              <m:t>DC</m:t>
                            </m:r>
                          </w:ins>
                          <m:ctrlPr>
                            <w:ins w:id="4926" w:author="峰 高" w:date="2024-05-14T14:44:00Z">
                              <w:rPr>
                                <w:rFonts w:ascii="Cambria Math" w:hAnsi="Cambria Math"/>
                                <w:iCs/>
                              </w:rPr>
                            </w:ins>
                          </m:ctrlPr>
                        </m:sub>
                        <m:sup>
                          <m:sSub>
                            <m:sSubPr>
                              <m:ctrlPr>
                                <w:ins w:id="4927" w:author="峰 高" w:date="2024-05-14T14:44:00Z">
                                  <w:rPr>
                                    <w:rFonts w:ascii="Cambria Math" w:hAnsi="Cambria Math"/>
                                    <w:iCs/>
                                  </w:rPr>
                                </w:ins>
                              </m:ctrlPr>
                            </m:sSubPr>
                            <m:e>
                              <w:ins w:id="4928" w:author="峰 高" w:date="2024-05-14T14:44:00Z">
                                <m:r>
                                  <m:rPr/>
                                  <w:rPr>
                                    <w:rFonts w:ascii="Cambria Math" w:hAnsi="Cambria Math"/>
                                  </w:rPr>
                                  <m:t>λ</m:t>
                                </m:r>
                              </w:ins>
                              <m:ctrlPr>
                                <w:ins w:id="4929" w:author="峰 高" w:date="2024-05-14T14:44:00Z">
                                  <w:rPr>
                                    <w:rFonts w:ascii="Cambria Math" w:hAnsi="Cambria Math"/>
                                    <w:iCs/>
                                  </w:rPr>
                                </w:ins>
                              </m:ctrlPr>
                            </m:e>
                            <m:sub>
                              <w:ins w:id="4930" w:author="峰 高" w:date="2024-05-14T14:44:00Z">
                                <m:r>
                                  <m:rPr/>
                                  <w:rPr>
                                    <w:rFonts w:ascii="Cambria Math" w:hAnsi="Cambria Math"/>
                                  </w:rPr>
                                  <m:t>1</m:t>
                                </m:r>
                              </w:ins>
                              <m:ctrlPr>
                                <w:ins w:id="4931" w:author="峰 高" w:date="2024-05-14T14:44:00Z">
                                  <w:rPr>
                                    <w:rFonts w:ascii="Cambria Math" w:hAnsi="Cambria Math"/>
                                    <w:iCs/>
                                  </w:rPr>
                                </w:ins>
                              </m:ctrlPr>
                            </m:sub>
                          </m:sSub>
                          <m:ctrlPr>
                            <w:ins w:id="4932" w:author="峰 高" w:date="2024-05-14T14:44:00Z">
                              <w:rPr>
                                <w:rFonts w:ascii="Cambria Math" w:hAnsi="Cambria Math"/>
                                <w:iCs/>
                              </w:rPr>
                            </w:ins>
                          </m:ctrlPr>
                        </m:sup>
                      </m:sSubSup>
                      <m:ctrlPr>
                        <w:ins w:id="4933" w:author="峰 高" w:date="2024-05-14T14:44:00Z">
                          <w:rPr>
                            <w:rFonts w:ascii="Cambria Math" w:hAnsi="Cambria Math"/>
                            <w:i/>
                            <w:iCs/>
                          </w:rPr>
                        </w:ins>
                      </m:ctrlPr>
                    </m:den>
                  </m:f>
                  <m:ctrlPr>
                    <w:ins w:id="4934" w:author="峰 高" w:date="2024-05-14T14:44:00Z">
                      <w:rPr>
                        <w:rFonts w:ascii="Cambria Math" w:hAnsi="Cambria Math"/>
                        <w:iCs/>
                      </w:rPr>
                    </w:ins>
                  </m:ctrlPr>
                </m:num>
                <m:den>
                  <m:f>
                    <m:fPr>
                      <m:ctrlPr>
                        <w:ins w:id="4935" w:author="峰 高" w:date="2024-05-14T14:44:00Z">
                          <w:rPr>
                            <w:rFonts w:ascii="Cambria Math" w:hAnsi="Cambria Math"/>
                            <w:i/>
                            <w:iCs/>
                          </w:rPr>
                        </w:ins>
                      </m:ctrlPr>
                    </m:fPr>
                    <m:num>
                      <m:sSubSup>
                        <m:sSubSupPr>
                          <m:ctrlPr>
                            <w:ins w:id="4936" w:author="峰 高" w:date="2024-05-14T14:44:00Z">
                              <w:rPr>
                                <w:rFonts w:ascii="Cambria Math" w:hAnsi="Cambria Math"/>
                                <w:iCs/>
                              </w:rPr>
                            </w:ins>
                          </m:ctrlPr>
                        </m:sSubSupPr>
                        <m:e>
                          <w:ins w:id="4937" w:author="峰 高" w:date="2024-05-14T14:44:00Z">
                            <m:r>
                              <m:rPr/>
                              <w:rPr>
                                <w:rFonts w:ascii="Cambria Math" w:hAnsi="Cambria Math"/>
                              </w:rPr>
                              <m:t>I</m:t>
                            </m:r>
                          </w:ins>
                          <m:ctrlPr>
                            <w:ins w:id="4938" w:author="峰 高" w:date="2024-05-14T14:44:00Z">
                              <w:rPr>
                                <w:rFonts w:ascii="Cambria Math" w:hAnsi="Cambria Math"/>
                                <w:iCs/>
                              </w:rPr>
                            </w:ins>
                          </m:ctrlPr>
                        </m:e>
                        <m:sub>
                          <w:ins w:id="4939" w:author="峰 高" w:date="2024-05-14T14:44:00Z">
                            <m:r>
                              <m:rPr/>
                              <w:rPr>
                                <w:rFonts w:ascii="Cambria Math" w:hAnsi="Cambria Math"/>
                              </w:rPr>
                              <m:t>AC</m:t>
                            </m:r>
                          </w:ins>
                          <m:ctrlPr>
                            <w:ins w:id="4940" w:author="峰 高" w:date="2024-05-14T14:44:00Z">
                              <w:rPr>
                                <w:rFonts w:ascii="Cambria Math" w:hAnsi="Cambria Math"/>
                                <w:iCs/>
                              </w:rPr>
                            </w:ins>
                          </m:ctrlPr>
                        </m:sub>
                        <m:sup>
                          <m:sSub>
                            <m:sSubPr>
                              <m:ctrlPr>
                                <w:ins w:id="4941" w:author="峰 高" w:date="2024-05-14T14:44:00Z">
                                  <w:rPr>
                                    <w:rFonts w:ascii="Cambria Math" w:hAnsi="Cambria Math"/>
                                    <w:iCs/>
                                  </w:rPr>
                                </w:ins>
                              </m:ctrlPr>
                            </m:sSubPr>
                            <m:e>
                              <w:ins w:id="4942" w:author="峰 高" w:date="2024-05-14T14:44:00Z">
                                <m:r>
                                  <m:rPr/>
                                  <w:rPr>
                                    <w:rFonts w:ascii="Cambria Math" w:hAnsi="Cambria Math"/>
                                  </w:rPr>
                                  <m:t>λ</m:t>
                                </m:r>
                              </w:ins>
                              <m:ctrlPr>
                                <w:ins w:id="4943" w:author="峰 高" w:date="2024-05-14T14:44:00Z">
                                  <w:rPr>
                                    <w:rFonts w:ascii="Cambria Math" w:hAnsi="Cambria Math"/>
                                    <w:iCs/>
                                  </w:rPr>
                                </w:ins>
                              </m:ctrlPr>
                            </m:e>
                            <m:sub>
                              <w:ins w:id="4944" w:author="峰 高" w:date="2024-05-14T14:44:00Z">
                                <m:r>
                                  <m:rPr/>
                                  <w:rPr>
                                    <w:rFonts w:ascii="Cambria Math" w:hAnsi="Cambria Math"/>
                                  </w:rPr>
                                  <m:t>2</m:t>
                                </m:r>
                              </w:ins>
                              <m:ctrlPr>
                                <w:ins w:id="4945" w:author="峰 高" w:date="2024-05-14T14:44:00Z">
                                  <w:rPr>
                                    <w:rFonts w:ascii="Cambria Math" w:hAnsi="Cambria Math"/>
                                    <w:iCs/>
                                  </w:rPr>
                                </w:ins>
                              </m:ctrlPr>
                            </m:sub>
                          </m:sSub>
                          <m:ctrlPr>
                            <w:ins w:id="4946" w:author="峰 高" w:date="2024-05-14T14:44:00Z">
                              <w:rPr>
                                <w:rFonts w:ascii="Cambria Math" w:hAnsi="Cambria Math"/>
                                <w:iCs/>
                              </w:rPr>
                            </w:ins>
                          </m:ctrlPr>
                        </m:sup>
                      </m:sSubSup>
                      <m:ctrlPr>
                        <w:ins w:id="4947" w:author="峰 高" w:date="2024-05-14T14:44:00Z">
                          <w:rPr>
                            <w:rFonts w:ascii="Cambria Math" w:hAnsi="Cambria Math"/>
                            <w:i/>
                            <w:iCs/>
                          </w:rPr>
                        </w:ins>
                      </m:ctrlPr>
                    </m:num>
                    <m:den>
                      <m:sSubSup>
                        <m:sSubSupPr>
                          <m:ctrlPr>
                            <w:ins w:id="4948" w:author="峰 高" w:date="2024-05-14T14:44:00Z">
                              <w:rPr>
                                <w:rFonts w:ascii="Cambria Math" w:hAnsi="Cambria Math"/>
                                <w:iCs/>
                              </w:rPr>
                            </w:ins>
                          </m:ctrlPr>
                        </m:sSubSupPr>
                        <m:e>
                          <w:ins w:id="4949" w:author="峰 高" w:date="2024-05-14T14:44:00Z">
                            <m:r>
                              <m:rPr/>
                              <w:rPr>
                                <w:rFonts w:ascii="Cambria Math" w:hAnsi="Cambria Math"/>
                              </w:rPr>
                              <m:t>I</m:t>
                            </m:r>
                          </w:ins>
                          <m:ctrlPr>
                            <w:ins w:id="4950" w:author="峰 高" w:date="2024-05-14T14:44:00Z">
                              <w:rPr>
                                <w:rFonts w:ascii="Cambria Math" w:hAnsi="Cambria Math"/>
                                <w:iCs/>
                              </w:rPr>
                            </w:ins>
                          </m:ctrlPr>
                        </m:e>
                        <m:sub>
                          <w:ins w:id="4951" w:author="峰 高" w:date="2024-05-14T14:44:00Z">
                            <m:r>
                              <m:rPr/>
                              <w:rPr>
                                <w:rFonts w:ascii="Cambria Math" w:hAnsi="Cambria Math"/>
                              </w:rPr>
                              <m:t>DC</m:t>
                            </m:r>
                          </w:ins>
                          <m:ctrlPr>
                            <w:ins w:id="4952" w:author="峰 高" w:date="2024-05-14T14:44:00Z">
                              <w:rPr>
                                <w:rFonts w:ascii="Cambria Math" w:hAnsi="Cambria Math"/>
                                <w:iCs/>
                              </w:rPr>
                            </w:ins>
                          </m:ctrlPr>
                        </m:sub>
                        <m:sup>
                          <m:sSub>
                            <m:sSubPr>
                              <m:ctrlPr>
                                <w:ins w:id="4953" w:author="峰 高" w:date="2024-05-14T14:44:00Z">
                                  <w:rPr>
                                    <w:rFonts w:ascii="Cambria Math" w:hAnsi="Cambria Math"/>
                                    <w:iCs/>
                                  </w:rPr>
                                </w:ins>
                              </m:ctrlPr>
                            </m:sSubPr>
                            <m:e>
                              <w:ins w:id="4954" w:author="峰 高" w:date="2024-05-14T14:44:00Z">
                                <m:r>
                                  <m:rPr/>
                                  <w:rPr>
                                    <w:rFonts w:ascii="Cambria Math" w:hAnsi="Cambria Math"/>
                                  </w:rPr>
                                  <m:t>λ</m:t>
                                </m:r>
                              </w:ins>
                              <m:ctrlPr>
                                <w:ins w:id="4955" w:author="峰 高" w:date="2024-05-14T14:44:00Z">
                                  <w:rPr>
                                    <w:rFonts w:ascii="Cambria Math" w:hAnsi="Cambria Math"/>
                                    <w:iCs/>
                                  </w:rPr>
                                </w:ins>
                              </m:ctrlPr>
                            </m:e>
                            <m:sub>
                              <w:ins w:id="4956" w:author="峰 高" w:date="2024-05-14T14:44:00Z">
                                <m:r>
                                  <m:rPr/>
                                  <w:rPr>
                                    <w:rFonts w:ascii="Cambria Math" w:hAnsi="Cambria Math"/>
                                  </w:rPr>
                                  <m:t>2</m:t>
                                </m:r>
                              </w:ins>
                              <m:ctrlPr>
                                <w:ins w:id="4957" w:author="峰 高" w:date="2024-05-14T14:44:00Z">
                                  <w:rPr>
                                    <w:rFonts w:ascii="Cambria Math" w:hAnsi="Cambria Math"/>
                                    <w:iCs/>
                                  </w:rPr>
                                </w:ins>
                              </m:ctrlPr>
                            </m:sub>
                          </m:sSub>
                          <m:ctrlPr>
                            <w:ins w:id="4958" w:author="峰 高" w:date="2024-05-14T14:44:00Z">
                              <w:rPr>
                                <w:rFonts w:ascii="Cambria Math" w:hAnsi="Cambria Math"/>
                                <w:iCs/>
                              </w:rPr>
                            </w:ins>
                          </m:ctrlPr>
                        </m:sup>
                      </m:sSubSup>
                      <m:ctrlPr>
                        <w:ins w:id="4959" w:author="峰 高" w:date="2024-05-14T14:44:00Z">
                          <w:rPr>
                            <w:rFonts w:ascii="Cambria Math" w:hAnsi="Cambria Math"/>
                            <w:i/>
                            <w:iCs/>
                          </w:rPr>
                        </w:ins>
                      </m:ctrlPr>
                    </m:den>
                  </m:f>
                  <m:ctrlPr>
                    <w:ins w:id="4960" w:author="峰 高" w:date="2024-05-14T14:44:00Z">
                      <w:rPr>
                        <w:rFonts w:ascii="Cambria Math" w:hAnsi="Cambria Math"/>
                        <w:iCs/>
                      </w:rPr>
                    </w:ins>
                  </m:ctrlPr>
                </m:den>
              </m:f>
              <m:r>
                <m:rPr/>
                <w:rPr>
                  <w:rFonts w:ascii="Cambria Math" w:hAnsi="Cambria Math"/>
                </w:rPr>
                <m:t>#</m:t>
              </m:r>
              <m:d>
                <m:dPr>
                  <m:begChr m:val="（"/>
                  <m:endChr m:val="）"/>
                  <m:ctrlPr>
                    <w:ins w:id="4961" w:author="峰 高" w:date="2024-05-14T14:44:00Z">
                      <w:rPr>
                        <w:rFonts w:ascii="Cambria Math" w:hAnsi="Cambria Math"/>
                        <w:i/>
                        <w:iCs/>
                      </w:rPr>
                    </w:ins>
                  </m:ctrlPr>
                </m:dPr>
                <m:e>
                  <w:ins w:id="4962" w:author="峰 高" w:date="2024-05-14T14:44:00Z">
                    <m:r>
                      <m:rPr/>
                      <w:rPr>
                        <w:rFonts w:ascii="Cambria Math" w:hAnsi="Cambria Math"/>
                      </w:rPr>
                      <m:t>4.20</m:t>
                    </m:r>
                  </w:ins>
                  <m:ctrlPr>
                    <w:ins w:id="4963" w:author="峰 高" w:date="2024-05-14T14:44:00Z">
                      <w:rPr>
                        <w:rFonts w:ascii="Cambria Math" w:hAnsi="Cambria Math"/>
                        <w:i/>
                        <w:iCs/>
                      </w:rPr>
                    </w:ins>
                  </m:ctrlPr>
                </m:e>
              </m:d>
              <m:ctrlPr>
                <w:ins w:id="4964" w:author="峰 高" w:date="2024-05-14T14:44:00Z">
                  <w:rPr>
                    <w:rFonts w:ascii="Cambria Math" w:hAnsi="Cambria Math"/>
                    <w:i/>
                    <w:iCs/>
                  </w:rPr>
                </w:ins>
              </m:ctrlPr>
            </m:e>
          </m:eqArr>
        </m:oMath>
      </m:oMathPara>
    </w:p>
    <w:p>
      <w:pPr>
        <w:rPr>
          <w:ins w:id="4965" w:author="峰 高" w:date="2024-05-14T14:39:00Z"/>
          <w:rFonts w:hint="eastAsia"/>
          <w:iCs/>
          <w:rPrChange w:id="4966" w:author="峰 高" w:date="2024-05-14T14:44:00Z">
            <w:rPr>
              <w:ins w:id="4967" w:author="峰 高" w:date="2024-05-14T14:39:00Z"/>
              <w:iCs/>
            </w:rPr>
          </w:rPrChange>
        </w:rPr>
      </w:pPr>
      <w:ins w:id="4968" w:author="峰 高" w:date="2024-05-14T14:45:00Z">
        <w:r>
          <w:rPr>
            <w:iCs/>
          </w:rPr>
          <w:tab/>
        </w:r>
      </w:ins>
      <w:ins w:id="4969" w:author="峰 高" w:date="2024-05-14T14:44:00Z">
        <w:r>
          <w:rPr>
            <w:rFonts w:hint="eastAsia"/>
            <w:iCs/>
          </w:rPr>
          <w:t>这就是血氧饱和度双光束法来检测血氧饱和度的公式。</w:t>
        </w:r>
      </w:ins>
    </w:p>
    <w:p>
      <w:pPr>
        <w:rPr>
          <w:ins w:id="4970" w:author="峰 高" w:date="2024-05-14T14:39:00Z"/>
          <w:iCs/>
        </w:rPr>
      </w:pPr>
    </w:p>
    <w:p>
      <w:pPr>
        <w:rPr>
          <w:ins w:id="4971" w:author="峰 高" w:date="2024-05-13T15:03:00Z"/>
          <w:rFonts w:hint="eastAsia"/>
          <w:iCs/>
        </w:rPr>
      </w:pPr>
    </w:p>
    <w:p>
      <w:pPr>
        <w:rPr>
          <w:ins w:id="4972" w:author="小峰" w:date="2024-05-13T11:08:00Z"/>
          <w:del w:id="4973" w:author="峰 高" w:date="2024-05-13T15:41:00Z"/>
        </w:rPr>
      </w:pPr>
    </w:p>
    <w:p>
      <w:pPr>
        <w:pStyle w:val="3"/>
        <w:spacing w:before="120"/>
        <w:rPr>
          <w:ins w:id="4974" w:author="小峰" w:date="2024-05-13T11:08:00Z"/>
        </w:rPr>
      </w:pPr>
      <w:ins w:id="4975" w:author="小峰" w:date="2024-05-13T11:08:00Z">
        <w:r>
          <w:rPr/>
          <w:t>4.</w:t>
        </w:r>
      </w:ins>
      <w:ins w:id="4976" w:author="小峰" w:date="2024-05-13T11:08:00Z">
        <w:r>
          <w:rPr>
            <w:rFonts w:hint="eastAsia"/>
          </w:rPr>
          <w:t>2</w:t>
        </w:r>
      </w:ins>
      <w:ins w:id="4977" w:author="小峰" w:date="2024-05-13T11:08:00Z">
        <w:r>
          <w:rPr/>
          <w:t xml:space="preserve"> IIC原理及算法</w:t>
        </w:r>
      </w:ins>
    </w:p>
    <w:p>
      <w:pPr>
        <w:pStyle w:val="4"/>
        <w:rPr>
          <w:ins w:id="4979" w:author="小峰" w:date="2024-05-13T11:08:00Z"/>
          <w:rFonts w:hint="default"/>
          <w:lang w:val="en-US" w:eastAsia="zh-CN"/>
        </w:rPr>
        <w:pPrChange w:id="4978" w:author="小峰 [2]" w:date="2024-05-14T14:56:51Z">
          <w:pPr/>
        </w:pPrChange>
      </w:pPr>
      <w:ins w:id="4980" w:author="峰 高" w:date="2024-05-14T14:55:00Z">
        <w:r>
          <w:rPr>
            <w:rFonts w:hint="eastAsia"/>
          </w:rPr>
          <w:t>4.2.1</w:t>
        </w:r>
      </w:ins>
      <w:ins w:id="4981" w:author="小峰 [2]" w:date="2024-05-14T14:56:33Z">
        <w:r>
          <w:rPr>
            <w:rFonts w:hint="eastAsia"/>
            <w:lang w:val="en-US" w:eastAsia="zh-CN"/>
          </w:rPr>
          <w:t>II</w:t>
        </w:r>
      </w:ins>
      <w:ins w:id="4982" w:author="小峰 [2]" w:date="2024-05-14T14:56:35Z">
        <w:r>
          <w:rPr>
            <w:rFonts w:hint="eastAsia"/>
            <w:lang w:val="en-US" w:eastAsia="zh-CN"/>
          </w:rPr>
          <w:t>C</w:t>
        </w:r>
      </w:ins>
      <w:ins w:id="4983" w:author="小峰 [2]" w:date="2024-05-14T14:56:37Z">
        <w:r>
          <w:rPr>
            <w:rFonts w:hint="eastAsia"/>
            <w:lang w:val="en-US" w:eastAsia="zh-CN"/>
          </w:rPr>
          <w:t>总线</w:t>
        </w:r>
      </w:ins>
      <w:ins w:id="4984" w:author="小峰 [2]" w:date="2024-05-14T14:56:39Z">
        <w:r>
          <w:rPr>
            <w:rFonts w:hint="eastAsia"/>
            <w:lang w:val="en-US" w:eastAsia="zh-CN"/>
          </w:rPr>
          <w:t>技术</w:t>
        </w:r>
      </w:ins>
    </w:p>
    <w:p>
      <w:pPr>
        <w:rPr>
          <w:ins w:id="4985" w:author="小峰 [2]" w:date="2024-05-14T15:09:22Z"/>
          <w:rFonts w:hint="default"/>
          <w:lang w:val="en-US" w:eastAsia="zh-CN"/>
        </w:rPr>
      </w:pPr>
      <w:ins w:id="4986" w:author="小峰 [2]" w:date="2024-05-14T14:57:52Z">
        <w:r>
          <w:rPr>
            <w:rFonts w:hint="eastAsia"/>
            <w:lang w:val="en-US" w:eastAsia="zh-CN"/>
          </w:rPr>
          <w:tab/>
        </w:r>
      </w:ins>
      <w:ins w:id="4987" w:author="小峰 [2]" w:date="2024-05-14T14:57:55Z">
        <w:r>
          <w:rPr>
            <w:rFonts w:hint="eastAsia"/>
            <w:lang w:val="en-US" w:eastAsia="zh-CN"/>
          </w:rPr>
          <w:t>IIC</w:t>
        </w:r>
      </w:ins>
      <w:ins w:id="4988" w:author="小峰 [2]" w:date="2024-05-14T14:58:16Z">
        <w:r>
          <w:rPr>
            <w:rFonts w:hint="eastAsia"/>
            <w:lang w:val="en-US" w:eastAsia="zh-CN"/>
          </w:rPr>
          <w:t>全称</w:t>
        </w:r>
      </w:ins>
      <w:ins w:id="4989" w:author="小峰 [2]" w:date="2024-05-14T14:58:36Z">
        <w:r>
          <w:rPr>
            <w:rFonts w:hint="eastAsia"/>
            <w:lang w:val="en-US" w:eastAsia="zh-CN"/>
          </w:rPr>
          <w:t>Inter-Integrated Circuit</w:t>
        </w:r>
      </w:ins>
      <w:ins w:id="4990" w:author="小峰 [2]" w:date="2024-05-14T14:58:45Z">
        <w:r>
          <w:rPr>
            <w:rFonts w:hint="eastAsia"/>
            <w:lang w:val="en-US" w:eastAsia="zh-CN"/>
          </w:rPr>
          <w:t>，</w:t>
        </w:r>
      </w:ins>
      <w:ins w:id="4991" w:author="小峰 [2]" w:date="2024-05-14T14:58:48Z">
        <w:r>
          <w:rPr>
            <w:rFonts w:hint="eastAsia"/>
            <w:lang w:val="en-US" w:eastAsia="zh-CN"/>
          </w:rPr>
          <w:t>中文</w:t>
        </w:r>
      </w:ins>
      <w:ins w:id="4992" w:author="小峰 [2]" w:date="2024-05-14T14:58:50Z">
        <w:r>
          <w:rPr>
            <w:rFonts w:hint="eastAsia"/>
            <w:lang w:val="en-US" w:eastAsia="zh-CN"/>
          </w:rPr>
          <w:t>名</w:t>
        </w:r>
      </w:ins>
      <w:ins w:id="4993" w:author="小峰 [2]" w:date="2024-05-14T14:59:08Z">
        <w:r>
          <w:rPr>
            <w:rFonts w:hint="eastAsia"/>
            <w:lang w:val="en-US" w:eastAsia="zh-CN"/>
          </w:rPr>
          <w:t>集成电路总线</w:t>
        </w:r>
      </w:ins>
      <w:ins w:id="4994" w:author="小峰 [2]" w:date="2024-05-14T14:59:10Z">
        <w:r>
          <w:rPr>
            <w:rFonts w:hint="eastAsia"/>
            <w:lang w:val="en-US" w:eastAsia="zh-CN"/>
          </w:rPr>
          <w:t>。</w:t>
        </w:r>
      </w:ins>
      <w:ins w:id="4995" w:author="小峰 [2]" w:date="2024-05-14T15:12:32Z">
        <w:r>
          <w:rPr>
            <w:rFonts w:hint="eastAsia"/>
            <w:lang w:val="en-US" w:eastAsia="zh-CN"/>
          </w:rPr>
          <w:t>在</w:t>
        </w:r>
      </w:ins>
      <w:ins w:id="4996" w:author="小峰 [2]" w:date="2024-05-14T15:12:34Z">
        <w:r>
          <w:rPr>
            <w:rFonts w:hint="eastAsia"/>
            <w:lang w:val="en-US" w:eastAsia="zh-CN"/>
          </w:rPr>
          <w:t>本文</w:t>
        </w:r>
      </w:ins>
      <w:ins w:id="4997" w:author="小峰 [2]" w:date="2024-05-14T15:12:35Z">
        <w:r>
          <w:rPr>
            <w:rFonts w:hint="eastAsia"/>
            <w:lang w:val="en-US" w:eastAsia="zh-CN"/>
          </w:rPr>
          <w:t>I</w:t>
        </w:r>
      </w:ins>
      <w:ins w:id="4998" w:author="小峰 [2]" w:date="2024-05-14T15:12:36Z">
        <w:r>
          <w:rPr>
            <w:rFonts w:hint="eastAsia"/>
            <w:lang w:val="en-US" w:eastAsia="zh-CN"/>
          </w:rPr>
          <w:t>2</w:t>
        </w:r>
      </w:ins>
      <w:ins w:id="4999" w:author="小峰 [2]" w:date="2024-05-14T15:12:37Z">
        <w:r>
          <w:rPr>
            <w:rFonts w:hint="eastAsia"/>
            <w:lang w:val="en-US" w:eastAsia="zh-CN"/>
          </w:rPr>
          <w:t>C</w:t>
        </w:r>
      </w:ins>
      <w:ins w:id="5000" w:author="小峰 [2]" w:date="2024-05-14T15:12:39Z">
        <w:r>
          <w:rPr>
            <w:rFonts w:hint="eastAsia"/>
            <w:lang w:val="en-US" w:eastAsia="zh-CN"/>
          </w:rPr>
          <w:t>也是</w:t>
        </w:r>
      </w:ins>
      <w:ins w:id="5001" w:author="小峰 [2]" w:date="2024-05-14T15:12:41Z">
        <w:r>
          <w:rPr>
            <w:rFonts w:hint="eastAsia"/>
            <w:lang w:val="en-US" w:eastAsia="zh-CN"/>
          </w:rPr>
          <w:t>IIC的</w:t>
        </w:r>
      </w:ins>
      <w:ins w:id="5002" w:author="小峰 [2]" w:date="2024-05-14T15:12:54Z">
        <w:r>
          <w:rPr>
            <w:rFonts w:hint="eastAsia"/>
            <w:lang w:val="en-US" w:eastAsia="zh-CN"/>
          </w:rPr>
          <w:t>意思</w:t>
        </w:r>
      </w:ins>
      <w:ins w:id="5003" w:author="小峰 [2]" w:date="2024-05-14T15:12:49Z">
        <w:r>
          <w:rPr>
            <w:rFonts w:hint="eastAsia"/>
            <w:lang w:val="en-US" w:eastAsia="zh-CN"/>
          </w:rPr>
          <w:t>。</w:t>
        </w:r>
      </w:ins>
      <w:ins w:id="5004" w:author="小峰 [2]" w:date="2024-05-14T15:00:06Z">
        <w:r>
          <w:rPr>
            <w:rFonts w:hint="eastAsia"/>
            <w:lang w:val="en-US" w:eastAsia="zh-CN"/>
          </w:rPr>
          <w:t>20</w:t>
        </w:r>
      </w:ins>
      <w:ins w:id="5005" w:author="小峰 [2]" w:date="2024-05-14T15:00:12Z">
        <w:r>
          <w:rPr>
            <w:rFonts w:hint="eastAsia"/>
            <w:lang w:val="en-US" w:eastAsia="zh-CN"/>
          </w:rPr>
          <w:t>世纪</w:t>
        </w:r>
      </w:ins>
      <w:ins w:id="5006" w:author="小峰 [2]" w:date="2024-05-14T15:00:16Z">
        <w:r>
          <w:rPr>
            <w:rFonts w:hint="eastAsia"/>
            <w:lang w:val="en-US" w:eastAsia="zh-CN"/>
          </w:rPr>
          <w:t>80</w:t>
        </w:r>
      </w:ins>
      <w:ins w:id="5007" w:author="小峰 [2]" w:date="2024-05-14T15:00:18Z">
        <w:r>
          <w:rPr>
            <w:rFonts w:hint="eastAsia"/>
            <w:lang w:val="en-US" w:eastAsia="zh-CN"/>
          </w:rPr>
          <w:t>年代</w:t>
        </w:r>
      </w:ins>
      <w:ins w:id="5008" w:author="小峰 [2]" w:date="2024-05-14T15:00:19Z">
        <w:r>
          <w:rPr>
            <w:rFonts w:hint="eastAsia"/>
            <w:lang w:val="en-US" w:eastAsia="zh-CN"/>
          </w:rPr>
          <w:t>，</w:t>
        </w:r>
      </w:ins>
      <w:ins w:id="5009" w:author="小峰 [2]" w:date="2024-05-14T15:00:51Z">
        <w:r>
          <w:rPr>
            <w:rFonts w:hint="eastAsia"/>
            <w:lang w:val="en-US" w:eastAsia="zh-CN"/>
          </w:rPr>
          <w:t>荷兰</w:t>
        </w:r>
      </w:ins>
      <w:ins w:id="5010" w:author="小峰 [2]" w:date="2024-05-14T15:00:27Z">
        <w:r>
          <w:rPr>
            <w:rFonts w:hint="eastAsia"/>
            <w:lang w:val="en-US" w:eastAsia="zh-CN"/>
          </w:rPr>
          <w:t>NXP</w:t>
        </w:r>
      </w:ins>
      <w:ins w:id="5011" w:author="小峰 [2]" w:date="2024-05-14T15:00:55Z">
        <w:r>
          <w:rPr>
            <w:rFonts w:hint="eastAsia"/>
            <w:lang w:val="en-US" w:eastAsia="zh-CN"/>
          </w:rPr>
          <w:t>公司</w:t>
        </w:r>
      </w:ins>
      <w:ins w:id="5012" w:author="小峰 [2]" w:date="2024-05-14T15:00:56Z">
        <w:r>
          <w:rPr>
            <w:rFonts w:hint="eastAsia"/>
            <w:lang w:val="en-US" w:eastAsia="zh-CN"/>
          </w:rPr>
          <w:t>（</w:t>
        </w:r>
      </w:ins>
      <w:ins w:id="5013" w:author="小峰 [2]" w:date="2024-05-14T15:00:58Z">
        <w:r>
          <w:rPr>
            <w:rFonts w:hint="eastAsia"/>
            <w:lang w:val="en-US" w:eastAsia="zh-CN"/>
          </w:rPr>
          <w:t>原</w:t>
        </w:r>
      </w:ins>
      <w:ins w:id="5014" w:author="小峰 [2]" w:date="2024-05-14T15:01:08Z">
        <w:r>
          <w:rPr>
            <w:rFonts w:hint="eastAsia"/>
            <w:lang w:val="en-US" w:eastAsia="zh-CN"/>
          </w:rPr>
          <w:t>PHILIPS</w:t>
        </w:r>
      </w:ins>
      <w:ins w:id="5015" w:author="小峰 [2]" w:date="2024-05-14T15:00:56Z">
        <w:r>
          <w:rPr>
            <w:rFonts w:hint="eastAsia"/>
            <w:lang w:val="en-US" w:eastAsia="zh-CN"/>
          </w:rPr>
          <w:t>）</w:t>
        </w:r>
      </w:ins>
      <w:ins w:id="5016" w:author="小峰 [2]" w:date="2024-05-14T15:01:28Z">
        <w:r>
          <w:rPr>
            <w:rFonts w:hint="eastAsia"/>
            <w:lang w:val="en-US" w:eastAsia="zh-CN"/>
          </w:rPr>
          <w:t>设计</w:t>
        </w:r>
      </w:ins>
      <w:ins w:id="5017" w:author="小峰 [2]" w:date="2024-05-14T15:01:29Z">
        <w:r>
          <w:rPr>
            <w:rFonts w:hint="eastAsia"/>
            <w:lang w:val="en-US" w:eastAsia="zh-CN"/>
          </w:rPr>
          <w:t>出</w:t>
        </w:r>
      </w:ins>
      <w:ins w:id="5018" w:author="小峰 [2]" w:date="2024-05-14T15:01:31Z">
        <w:r>
          <w:rPr>
            <w:rFonts w:hint="eastAsia"/>
            <w:lang w:val="en-US" w:eastAsia="zh-CN"/>
          </w:rPr>
          <w:t>IIC</w:t>
        </w:r>
      </w:ins>
      <w:ins w:id="5019" w:author="小峰 [2]" w:date="2024-05-14T15:02:37Z">
        <w:r>
          <w:rPr>
            <w:rFonts w:hint="eastAsia"/>
            <w:lang w:val="en-US" w:eastAsia="zh-CN"/>
          </w:rPr>
          <w:t>两线</w:t>
        </w:r>
      </w:ins>
      <w:ins w:id="5020" w:author="小峰 [2]" w:date="2024-05-14T15:02:49Z">
        <w:r>
          <w:rPr>
            <w:rFonts w:hint="eastAsia"/>
            <w:lang w:val="en-US" w:eastAsia="zh-CN"/>
          </w:rPr>
          <w:t>串</w:t>
        </w:r>
      </w:ins>
      <w:ins w:id="5021" w:author="小峰 [2]" w:date="2024-05-14T15:02:50Z">
        <w:r>
          <w:rPr>
            <w:rFonts w:hint="eastAsia"/>
            <w:lang w:val="en-US" w:eastAsia="zh-CN"/>
          </w:rPr>
          <w:t>行</w:t>
        </w:r>
      </w:ins>
      <w:ins w:id="5022" w:author="小峰 [2]" w:date="2024-05-14T15:03:02Z">
        <w:r>
          <w:rPr>
            <w:rFonts w:hint="eastAsia"/>
            <w:lang w:val="en-US" w:eastAsia="zh-CN"/>
          </w:rPr>
          <w:t>式</w:t>
        </w:r>
      </w:ins>
      <w:ins w:id="5023" w:author="小峰 [2]" w:date="2024-05-14T15:01:33Z">
        <w:r>
          <w:rPr>
            <w:rFonts w:hint="eastAsia"/>
            <w:lang w:val="en-US" w:eastAsia="zh-CN"/>
          </w:rPr>
          <w:t>总线</w:t>
        </w:r>
      </w:ins>
      <w:ins w:id="5024" w:author="小峰 [2]" w:date="2024-05-14T15:01:45Z">
        <w:r>
          <w:rPr>
            <w:rFonts w:hint="eastAsia"/>
            <w:lang w:val="en-US" w:eastAsia="zh-CN"/>
          </w:rPr>
          <w:t>标准</w:t>
        </w:r>
      </w:ins>
      <w:ins w:id="5025" w:author="小峰 [2]" w:date="2024-05-14T15:01:47Z">
        <w:r>
          <w:rPr>
            <w:rFonts w:hint="eastAsia"/>
            <w:lang w:val="en-US" w:eastAsia="zh-CN"/>
          </w:rPr>
          <w:t>规则</w:t>
        </w:r>
      </w:ins>
      <w:ins w:id="5026" w:author="小峰 [2]" w:date="2024-05-14T15:01:51Z">
        <w:r>
          <w:rPr>
            <w:rFonts w:hint="eastAsia"/>
            <w:lang w:val="en-US" w:eastAsia="zh-CN"/>
          </w:rPr>
          <w:t>并</w:t>
        </w:r>
      </w:ins>
      <w:ins w:id="5027" w:author="小峰 [2]" w:date="2024-05-14T15:01:55Z">
        <w:r>
          <w:rPr>
            <w:rFonts w:hint="eastAsia"/>
            <w:lang w:val="en-US" w:eastAsia="zh-CN"/>
          </w:rPr>
          <w:t>被</w:t>
        </w:r>
      </w:ins>
      <w:ins w:id="5028" w:author="小峰 [2]" w:date="2024-05-14T15:02:01Z">
        <w:r>
          <w:rPr>
            <w:rFonts w:hint="eastAsia"/>
            <w:lang w:val="en-US" w:eastAsia="zh-CN"/>
          </w:rPr>
          <w:t>广泛</w:t>
        </w:r>
      </w:ins>
      <w:ins w:id="5029" w:author="小峰 [2]" w:date="2024-05-14T15:02:03Z">
        <w:r>
          <w:rPr>
            <w:rFonts w:hint="eastAsia"/>
            <w:lang w:val="en-US" w:eastAsia="zh-CN"/>
          </w:rPr>
          <w:t>应用。</w:t>
        </w:r>
      </w:ins>
      <w:ins w:id="5030" w:author="小峰 [2]" w:date="2024-05-14T15:03:15Z">
        <w:r>
          <w:rPr>
            <w:rFonts w:hint="eastAsia"/>
            <w:lang w:val="en-US" w:eastAsia="zh-CN"/>
          </w:rPr>
          <w:t>因为</w:t>
        </w:r>
      </w:ins>
      <w:ins w:id="5031" w:author="小峰 [2]" w:date="2024-05-14T15:03:16Z">
        <w:r>
          <w:rPr>
            <w:rFonts w:hint="eastAsia"/>
            <w:lang w:val="en-US" w:eastAsia="zh-CN"/>
          </w:rPr>
          <w:t>其</w:t>
        </w:r>
      </w:ins>
      <w:ins w:id="5032" w:author="小峰 [2]" w:date="2024-05-14T15:05:50Z">
        <w:r>
          <w:rPr>
            <w:rFonts w:hint="eastAsia"/>
            <w:lang w:val="en-US" w:eastAsia="zh-CN"/>
          </w:rPr>
          <w:t>双</w:t>
        </w:r>
      </w:ins>
      <w:ins w:id="5033" w:author="小峰 [2]" w:date="2024-05-14T15:05:52Z">
        <w:r>
          <w:rPr>
            <w:rFonts w:hint="eastAsia"/>
            <w:lang w:val="en-US" w:eastAsia="zh-CN"/>
          </w:rPr>
          <w:t>线</w:t>
        </w:r>
      </w:ins>
      <w:ins w:id="5034" w:author="小峰 [2]" w:date="2024-05-14T15:05:58Z">
        <w:r>
          <w:rPr>
            <w:rFonts w:hint="eastAsia"/>
            <w:lang w:val="en-US" w:eastAsia="zh-CN"/>
          </w:rPr>
          <w:t>制</w:t>
        </w:r>
      </w:ins>
      <w:ins w:id="5035" w:author="小峰 [2]" w:date="2024-05-14T15:06:00Z">
        <w:r>
          <w:rPr>
            <w:rFonts w:hint="eastAsia"/>
            <w:lang w:val="en-US" w:eastAsia="zh-CN"/>
          </w:rPr>
          <w:t>，</w:t>
        </w:r>
      </w:ins>
      <w:ins w:id="5036" w:author="小峰 [2]" w:date="2024-05-14T15:06:08Z">
        <w:r>
          <w:rPr>
            <w:rFonts w:hint="eastAsia"/>
            <w:lang w:val="en-US" w:eastAsia="zh-CN"/>
          </w:rPr>
          <w:t>主从</w:t>
        </w:r>
      </w:ins>
      <w:ins w:id="5037" w:author="小峰 [2]" w:date="2024-05-14T15:06:09Z">
        <w:r>
          <w:rPr>
            <w:rFonts w:hint="eastAsia"/>
            <w:lang w:val="en-US" w:eastAsia="zh-CN"/>
          </w:rPr>
          <w:t>结构</w:t>
        </w:r>
      </w:ins>
      <w:ins w:id="5038" w:author="小峰 [2]" w:date="2024-05-14T15:06:10Z">
        <w:r>
          <w:rPr>
            <w:rFonts w:hint="eastAsia"/>
            <w:lang w:val="en-US" w:eastAsia="zh-CN"/>
          </w:rPr>
          <w:t>，</w:t>
        </w:r>
      </w:ins>
      <w:ins w:id="5039" w:author="小峰 [2]" w:date="2024-05-14T15:06:15Z">
        <w:r>
          <w:rPr>
            <w:rFonts w:hint="eastAsia"/>
            <w:lang w:val="en-US" w:eastAsia="zh-CN"/>
          </w:rPr>
          <w:t>多</w:t>
        </w:r>
      </w:ins>
      <w:ins w:id="5040" w:author="小峰 [2]" w:date="2024-05-14T15:06:18Z">
        <w:r>
          <w:rPr>
            <w:rFonts w:hint="eastAsia"/>
            <w:lang w:val="en-US" w:eastAsia="zh-CN"/>
          </w:rPr>
          <w:t>设备</w:t>
        </w:r>
      </w:ins>
      <w:ins w:id="5041" w:author="小峰 [2]" w:date="2024-05-14T15:06:20Z">
        <w:r>
          <w:rPr>
            <w:rFonts w:hint="eastAsia"/>
            <w:lang w:val="en-US" w:eastAsia="zh-CN"/>
          </w:rPr>
          <w:t>支持，</w:t>
        </w:r>
      </w:ins>
      <w:ins w:id="5042" w:author="小峰 [2]" w:date="2024-05-14T15:06:31Z">
        <w:r>
          <w:rPr>
            <w:rFonts w:hint="eastAsia"/>
            <w:lang w:val="en-US" w:eastAsia="zh-CN"/>
          </w:rPr>
          <w:t>高效</w:t>
        </w:r>
      </w:ins>
      <w:ins w:id="5043" w:author="小峰 [2]" w:date="2024-05-14T15:06:33Z">
        <w:r>
          <w:rPr>
            <w:rFonts w:hint="eastAsia"/>
            <w:lang w:val="en-US" w:eastAsia="zh-CN"/>
          </w:rPr>
          <w:t>数据</w:t>
        </w:r>
      </w:ins>
      <w:ins w:id="5044" w:author="小峰 [2]" w:date="2024-05-14T15:06:35Z">
        <w:r>
          <w:rPr>
            <w:rFonts w:hint="eastAsia"/>
            <w:lang w:val="en-US" w:eastAsia="zh-CN"/>
          </w:rPr>
          <w:t>传输</w:t>
        </w:r>
      </w:ins>
      <w:ins w:id="5045" w:author="小峰 [2]" w:date="2024-05-14T15:06:49Z">
        <w:r>
          <w:rPr>
            <w:rFonts w:hint="eastAsia"/>
            <w:lang w:val="en-US" w:eastAsia="zh-CN"/>
          </w:rPr>
          <w:t>及</w:t>
        </w:r>
      </w:ins>
      <w:ins w:id="5046" w:author="小峰 [2]" w:date="2024-05-14T15:06:45Z">
        <w:r>
          <w:rPr>
            <w:rFonts w:hint="eastAsia"/>
            <w:lang w:val="en-US" w:eastAsia="zh-CN"/>
          </w:rPr>
          <w:t>低功耗</w:t>
        </w:r>
      </w:ins>
      <w:ins w:id="5047" w:author="小峰 [2]" w:date="2024-05-14T15:06:53Z">
        <w:r>
          <w:rPr>
            <w:rFonts w:hint="eastAsia"/>
            <w:lang w:val="en-US" w:eastAsia="zh-CN"/>
          </w:rPr>
          <w:t>等</w:t>
        </w:r>
      </w:ins>
      <w:ins w:id="5048" w:author="小峰 [2]" w:date="2024-05-14T15:06:58Z">
        <w:r>
          <w:rPr>
            <w:rFonts w:hint="eastAsia"/>
            <w:lang w:val="en-US" w:eastAsia="zh-CN"/>
          </w:rPr>
          <w:t>特点</w:t>
        </w:r>
      </w:ins>
      <w:ins w:id="5049" w:author="小峰 [2]" w:date="2024-05-14T15:06:59Z">
        <w:r>
          <w:rPr>
            <w:rFonts w:hint="eastAsia"/>
            <w:lang w:val="en-US" w:eastAsia="zh-CN"/>
          </w:rPr>
          <w:t>，</w:t>
        </w:r>
      </w:ins>
      <w:ins w:id="5050" w:author="小峰 [2]" w:date="2024-05-14T15:07:23Z">
        <w:r>
          <w:rPr>
            <w:rFonts w:hint="eastAsia"/>
            <w:lang w:val="en-US" w:eastAsia="zh-CN"/>
          </w:rPr>
          <w:t>主要</w:t>
        </w:r>
      </w:ins>
      <w:ins w:id="5051" w:author="小峰 [2]" w:date="2024-05-14T15:07:25Z">
        <w:r>
          <w:rPr>
            <w:rFonts w:hint="eastAsia"/>
            <w:lang w:val="en-US" w:eastAsia="zh-CN"/>
          </w:rPr>
          <w:t>应用</w:t>
        </w:r>
      </w:ins>
      <w:ins w:id="5052" w:author="小峰 [2]" w:date="2024-05-14T15:07:28Z">
        <w:r>
          <w:rPr>
            <w:rFonts w:hint="eastAsia"/>
            <w:lang w:val="en-US" w:eastAsia="zh-CN"/>
          </w:rPr>
          <w:t>于</w:t>
        </w:r>
      </w:ins>
      <w:ins w:id="5053" w:author="小峰 [2]" w:date="2024-05-14T15:07:33Z">
        <w:r>
          <w:rPr>
            <w:rFonts w:hint="eastAsia"/>
            <w:lang w:val="en-US" w:eastAsia="zh-CN"/>
          </w:rPr>
          <w:t>微控制器</w:t>
        </w:r>
      </w:ins>
      <w:ins w:id="5054" w:author="小峰 [2]" w:date="2024-05-14T15:07:35Z">
        <w:r>
          <w:rPr>
            <w:rFonts w:hint="eastAsia"/>
            <w:lang w:val="en-US" w:eastAsia="zh-CN"/>
          </w:rPr>
          <w:t>及其</w:t>
        </w:r>
      </w:ins>
      <w:ins w:id="5055" w:author="小峰 [2]" w:date="2024-05-14T15:07:38Z">
        <w:r>
          <w:rPr>
            <w:rFonts w:hint="eastAsia"/>
            <w:lang w:val="en-US" w:eastAsia="zh-CN"/>
          </w:rPr>
          <w:t>外围</w:t>
        </w:r>
      </w:ins>
      <w:ins w:id="5056" w:author="小峰 [2]" w:date="2024-05-14T15:07:43Z">
        <w:r>
          <w:rPr>
            <w:rFonts w:hint="eastAsia"/>
            <w:lang w:val="en-US" w:eastAsia="zh-CN"/>
          </w:rPr>
          <w:t>电路</w:t>
        </w:r>
      </w:ins>
      <w:ins w:id="5057" w:author="小峰 [2]" w:date="2024-05-14T15:07:45Z">
        <w:r>
          <w:rPr>
            <w:rFonts w:hint="eastAsia"/>
            <w:lang w:val="en-US" w:eastAsia="zh-CN"/>
          </w:rPr>
          <w:t>通信</w:t>
        </w:r>
      </w:ins>
      <w:ins w:id="5058" w:author="小峰 [2]" w:date="2024-05-14T15:08:18Z">
        <w:r>
          <w:rPr>
            <w:rFonts w:hint="eastAsia"/>
            <w:lang w:val="en-US" w:eastAsia="zh-CN"/>
          </w:rPr>
          <w:t>。</w:t>
        </w:r>
      </w:ins>
      <w:ins w:id="5059" w:author="小峰 [2]" w:date="2024-05-14T15:08:21Z">
        <w:r>
          <w:rPr>
            <w:rFonts w:hint="eastAsia"/>
            <w:lang w:val="en-US" w:eastAsia="zh-CN"/>
          </w:rPr>
          <w:t>IIC</w:t>
        </w:r>
      </w:ins>
      <w:ins w:id="5060" w:author="小峰 [2]" w:date="2024-05-14T15:09:00Z">
        <w:r>
          <w:rPr>
            <w:rFonts w:hint="eastAsia"/>
            <w:lang w:val="en-US" w:eastAsia="zh-CN"/>
          </w:rPr>
          <w:t>不</w:t>
        </w:r>
      </w:ins>
      <w:ins w:id="5061" w:author="小峰 [2]" w:date="2024-05-14T15:08:30Z">
        <w:r>
          <w:rPr>
            <w:rFonts w:hint="eastAsia"/>
            <w:lang w:val="en-US" w:eastAsia="zh-CN"/>
          </w:rPr>
          <w:t>适合</w:t>
        </w:r>
      </w:ins>
      <w:ins w:id="5062" w:author="小峰 [2]" w:date="2024-05-14T15:09:03Z">
        <w:r>
          <w:rPr>
            <w:rFonts w:hint="eastAsia"/>
            <w:lang w:val="en-US" w:eastAsia="zh-CN"/>
          </w:rPr>
          <w:t>高</w:t>
        </w:r>
      </w:ins>
      <w:ins w:id="5063" w:author="小峰 [2]" w:date="2024-05-14T15:08:37Z">
        <w:r>
          <w:rPr>
            <w:rFonts w:hint="eastAsia"/>
            <w:lang w:val="en-US" w:eastAsia="zh-CN"/>
          </w:rPr>
          <w:t>速</w:t>
        </w:r>
      </w:ins>
      <w:ins w:id="5064" w:author="小峰 [2]" w:date="2024-05-14T15:08:40Z">
        <w:r>
          <w:rPr>
            <w:rFonts w:hint="eastAsia"/>
            <w:lang w:val="en-US" w:eastAsia="zh-CN"/>
          </w:rPr>
          <w:t>设备</w:t>
        </w:r>
      </w:ins>
      <w:ins w:id="5065" w:author="小峰 [2]" w:date="2024-05-14T15:08:41Z">
        <w:r>
          <w:rPr>
            <w:rFonts w:hint="eastAsia"/>
            <w:lang w:val="en-US" w:eastAsia="zh-CN"/>
          </w:rPr>
          <w:t>通信</w:t>
        </w:r>
      </w:ins>
      <w:ins w:id="5066" w:author="小峰 [2]" w:date="2024-05-14T15:09:05Z">
        <w:r>
          <w:rPr>
            <w:rFonts w:hint="eastAsia"/>
            <w:lang w:val="en-US" w:eastAsia="zh-CN"/>
          </w:rPr>
          <w:t>，</w:t>
        </w:r>
      </w:ins>
      <w:ins w:id="5067" w:author="小峰 [2]" w:date="2024-05-14T15:09:08Z">
        <w:r>
          <w:rPr>
            <w:rFonts w:hint="eastAsia"/>
            <w:lang w:val="en-US" w:eastAsia="zh-CN"/>
          </w:rPr>
          <w:t>主要</w:t>
        </w:r>
      </w:ins>
      <w:ins w:id="5068" w:author="小峰 [2]" w:date="2024-05-14T15:09:13Z">
        <w:r>
          <w:rPr>
            <w:rFonts w:hint="eastAsia"/>
            <w:lang w:val="en-US" w:eastAsia="zh-CN"/>
          </w:rPr>
          <w:t>为</w:t>
        </w:r>
      </w:ins>
      <w:ins w:id="5069" w:author="小峰 [2]" w:date="2024-05-14T15:21:14Z">
        <w:r>
          <w:rPr>
            <w:rFonts w:hint="eastAsia"/>
            <w:lang w:val="en-US" w:eastAsia="zh-CN"/>
          </w:rPr>
          <w:t>低速</w:t>
        </w:r>
      </w:ins>
      <w:ins w:id="5070" w:author="小峰 [2]" w:date="2024-05-14T15:09:16Z">
        <w:r>
          <w:rPr>
            <w:rFonts w:hint="eastAsia"/>
            <w:lang w:val="en-US" w:eastAsia="zh-CN"/>
          </w:rPr>
          <w:t>设备</w:t>
        </w:r>
      </w:ins>
      <w:ins w:id="5071" w:author="小峰 [2]" w:date="2024-05-14T15:09:17Z">
        <w:r>
          <w:rPr>
            <w:rFonts w:hint="eastAsia"/>
            <w:lang w:val="en-US" w:eastAsia="zh-CN"/>
          </w:rPr>
          <w:t>通信</w:t>
        </w:r>
      </w:ins>
      <w:ins w:id="5072" w:author="小峰 [2]" w:date="2024-05-14T15:09:20Z">
        <w:r>
          <w:rPr>
            <w:rFonts w:hint="eastAsia"/>
            <w:lang w:val="en-US" w:eastAsia="zh-CN"/>
          </w:rPr>
          <w:t>而</w:t>
        </w:r>
      </w:ins>
      <w:ins w:id="5073" w:author="小峰 [2]" w:date="2024-05-14T15:09:21Z">
        <w:r>
          <w:rPr>
            <w:rFonts w:hint="eastAsia"/>
            <w:lang w:val="en-US" w:eastAsia="zh-CN"/>
          </w:rPr>
          <w:t>发明</w:t>
        </w:r>
      </w:ins>
      <w:ins w:id="5074" w:author="小峰 [2]" w:date="2024-05-14T15:21:17Z">
        <w:r>
          <w:rPr>
            <w:rFonts w:hint="eastAsia"/>
            <w:lang w:val="en-US" w:eastAsia="zh-CN"/>
          </w:rPr>
          <w:t>，</w:t>
        </w:r>
      </w:ins>
      <w:ins w:id="5075" w:author="小峰 [2]" w:date="2024-05-14T15:21:58Z">
        <w:r>
          <w:rPr>
            <w:rFonts w:hint="eastAsia"/>
            <w:lang w:val="en-US" w:eastAsia="zh-CN"/>
          </w:rPr>
          <w:t>这</w:t>
        </w:r>
      </w:ins>
      <w:ins w:id="5076" w:author="小峰 [2]" w:date="2024-05-14T15:21:59Z">
        <w:r>
          <w:rPr>
            <w:rFonts w:hint="eastAsia"/>
            <w:lang w:val="en-US" w:eastAsia="zh-CN"/>
          </w:rPr>
          <w:t>就</w:t>
        </w:r>
      </w:ins>
      <w:ins w:id="5077" w:author="小峰 [2]" w:date="2024-05-14T15:22:01Z">
        <w:r>
          <w:rPr>
            <w:rFonts w:hint="eastAsia"/>
            <w:lang w:val="en-US" w:eastAsia="zh-CN"/>
          </w:rPr>
          <w:t>要求</w:t>
        </w:r>
      </w:ins>
      <w:ins w:id="5078" w:author="小峰 [2]" w:date="2024-05-14T15:21:36Z">
        <w:r>
          <w:rPr>
            <w:rFonts w:hint="eastAsia"/>
            <w:lang w:val="en-US" w:eastAsia="zh-CN"/>
          </w:rPr>
          <w:t>主从</w:t>
        </w:r>
      </w:ins>
      <w:ins w:id="5079" w:author="小峰 [2]" w:date="2024-05-14T15:21:38Z">
        <w:r>
          <w:rPr>
            <w:rFonts w:hint="eastAsia"/>
            <w:lang w:val="en-US" w:eastAsia="zh-CN"/>
          </w:rPr>
          <w:t>机</w:t>
        </w:r>
      </w:ins>
      <w:ins w:id="5080" w:author="小峰 [2]" w:date="2024-05-14T15:21:39Z">
        <w:r>
          <w:rPr>
            <w:rFonts w:hint="eastAsia"/>
            <w:lang w:val="en-US" w:eastAsia="zh-CN"/>
          </w:rPr>
          <w:t>的</w:t>
        </w:r>
      </w:ins>
      <w:ins w:id="5081" w:author="小峰 [2]" w:date="2024-05-14T15:21:41Z">
        <w:r>
          <w:rPr>
            <w:rFonts w:hint="eastAsia"/>
            <w:lang w:val="en-US" w:eastAsia="zh-CN"/>
          </w:rPr>
          <w:t>数量</w:t>
        </w:r>
      </w:ins>
      <w:ins w:id="5082" w:author="小峰 [2]" w:date="2024-05-14T15:21:43Z">
        <w:r>
          <w:rPr>
            <w:rFonts w:hint="eastAsia"/>
            <w:lang w:val="en-US" w:eastAsia="zh-CN"/>
          </w:rPr>
          <w:t>不大，</w:t>
        </w:r>
      </w:ins>
      <w:ins w:id="5083" w:author="小峰 [2]" w:date="2024-05-14T15:21:45Z">
        <w:r>
          <w:rPr>
            <w:rFonts w:hint="eastAsia"/>
            <w:lang w:val="en-US" w:eastAsia="zh-CN"/>
          </w:rPr>
          <w:t>距离</w:t>
        </w:r>
      </w:ins>
      <w:ins w:id="5084" w:author="小峰 [2]" w:date="2024-05-14T15:21:47Z">
        <w:r>
          <w:rPr>
            <w:rFonts w:hint="eastAsia"/>
            <w:lang w:val="en-US" w:eastAsia="zh-CN"/>
          </w:rPr>
          <w:t>较近</w:t>
        </w:r>
      </w:ins>
      <w:ins w:id="5085" w:author="小峰 [2]" w:date="2024-05-14T15:21:48Z">
        <w:r>
          <w:rPr>
            <w:rFonts w:hint="eastAsia"/>
            <w:lang w:val="en-US" w:eastAsia="zh-CN"/>
          </w:rPr>
          <w:t>。</w:t>
        </w:r>
      </w:ins>
    </w:p>
    <w:p>
      <w:pPr>
        <w:pStyle w:val="4"/>
        <w:rPr>
          <w:ins w:id="5087" w:author="小峰 [2]" w:date="2024-05-14T14:56:44Z"/>
          <w:rFonts w:hint="default"/>
          <w:lang w:val="en-US" w:eastAsia="zh-CN"/>
        </w:rPr>
        <w:pPrChange w:id="5086" w:author="小峰 [2]" w:date="2024-05-14T15:10:03Z">
          <w:pPr/>
        </w:pPrChange>
      </w:pPr>
      <w:ins w:id="5088" w:author="小峰 [2]" w:date="2024-05-14T15:09:27Z">
        <w:r>
          <w:rPr>
            <w:rFonts w:hint="eastAsia"/>
            <w:lang w:val="en-US" w:eastAsia="zh-CN"/>
          </w:rPr>
          <w:t>4.</w:t>
        </w:r>
      </w:ins>
      <w:ins w:id="5089" w:author="小峰 [2]" w:date="2024-05-14T15:09:29Z">
        <w:r>
          <w:rPr>
            <w:rFonts w:hint="eastAsia"/>
            <w:lang w:val="en-US" w:eastAsia="zh-CN"/>
          </w:rPr>
          <w:t>2</w:t>
        </w:r>
      </w:ins>
      <w:ins w:id="5090" w:author="小峰 [2]" w:date="2024-05-14T15:09:30Z">
        <w:r>
          <w:rPr>
            <w:rFonts w:hint="eastAsia"/>
            <w:lang w:val="en-US" w:eastAsia="zh-CN"/>
          </w:rPr>
          <w:t>.2</w:t>
        </w:r>
      </w:ins>
      <w:ins w:id="5091" w:author="小峰 [2]" w:date="2024-05-14T15:09:33Z">
        <w:r>
          <w:rPr>
            <w:rFonts w:hint="eastAsia"/>
            <w:lang w:val="en-US" w:eastAsia="zh-CN"/>
          </w:rPr>
          <w:t>IIC</w:t>
        </w:r>
      </w:ins>
      <w:ins w:id="5092" w:author="小峰 [2]" w:date="2024-05-14T15:09:54Z">
        <w:r>
          <w:rPr>
            <w:rFonts w:hint="eastAsia"/>
            <w:lang w:val="en-US" w:eastAsia="zh-CN"/>
          </w:rPr>
          <w:t>总线</w:t>
        </w:r>
      </w:ins>
      <w:ins w:id="5093" w:author="小峰 [2]" w:date="2024-05-14T15:09:56Z">
        <w:r>
          <w:rPr>
            <w:rFonts w:hint="eastAsia"/>
            <w:lang w:val="en-US" w:eastAsia="zh-CN"/>
          </w:rPr>
          <w:t>概述</w:t>
        </w:r>
      </w:ins>
    </w:p>
    <w:p>
      <w:pPr>
        <w:rPr>
          <w:ins w:id="5094" w:author="小峰 [2]" w:date="2024-05-14T16:13:07Z"/>
          <w:rFonts w:hint="eastAsia"/>
          <w:lang w:val="en-US" w:eastAsia="zh-CN"/>
        </w:rPr>
      </w:pPr>
      <w:ins w:id="5095" w:author="小峰 [2]" w:date="2024-05-14T15:10:05Z">
        <w:r>
          <w:rPr>
            <w:rFonts w:hint="eastAsia"/>
            <w:lang w:val="en-US" w:eastAsia="zh-CN"/>
          </w:rPr>
          <w:tab/>
        </w:r>
      </w:ins>
      <w:ins w:id="5096" w:author="小峰 [2]" w:date="2024-05-14T15:13:04Z">
        <w:r>
          <w:rPr>
            <w:rFonts w:hint="eastAsia"/>
            <w:lang w:val="en-US" w:eastAsia="zh-CN"/>
          </w:rPr>
          <w:t>从</w:t>
        </w:r>
      </w:ins>
      <w:ins w:id="5097" w:author="小峰 [2]" w:date="2024-05-14T15:13:05Z">
        <w:r>
          <w:rPr>
            <w:rFonts w:hint="eastAsia"/>
            <w:lang w:val="en-US" w:eastAsia="zh-CN"/>
          </w:rPr>
          <w:t>物理</w:t>
        </w:r>
      </w:ins>
      <w:ins w:id="5098" w:author="小峰 [2]" w:date="2024-05-14T15:13:06Z">
        <w:r>
          <w:rPr>
            <w:rFonts w:hint="eastAsia"/>
            <w:lang w:val="en-US" w:eastAsia="zh-CN"/>
          </w:rPr>
          <w:t>结构</w:t>
        </w:r>
      </w:ins>
      <w:ins w:id="5099" w:author="小峰 [2]" w:date="2024-05-14T15:13:08Z">
        <w:r>
          <w:rPr>
            <w:rFonts w:hint="eastAsia"/>
            <w:lang w:val="en-US" w:eastAsia="zh-CN"/>
          </w:rPr>
          <w:t>上来</w:t>
        </w:r>
      </w:ins>
      <w:ins w:id="5100" w:author="小峰 [2]" w:date="2024-05-14T15:13:11Z">
        <w:r>
          <w:rPr>
            <w:rFonts w:hint="eastAsia"/>
            <w:lang w:val="en-US" w:eastAsia="zh-CN"/>
          </w:rPr>
          <w:t>看，</w:t>
        </w:r>
      </w:ins>
      <w:ins w:id="5101" w:author="小峰 [2]" w:date="2024-05-14T15:13:13Z">
        <w:r>
          <w:rPr>
            <w:rFonts w:hint="eastAsia"/>
            <w:lang w:val="en-US" w:eastAsia="zh-CN"/>
          </w:rPr>
          <w:t>IIC</w:t>
        </w:r>
      </w:ins>
      <w:ins w:id="5102" w:author="小峰 [2]" w:date="2024-05-14T15:13:16Z">
        <w:r>
          <w:rPr>
            <w:rFonts w:hint="eastAsia"/>
            <w:lang w:val="en-US" w:eastAsia="zh-CN"/>
          </w:rPr>
          <w:t>通信</w:t>
        </w:r>
      </w:ins>
      <w:ins w:id="5103" w:author="小峰 [2]" w:date="2024-05-14T15:13:24Z">
        <w:r>
          <w:rPr>
            <w:rFonts w:hint="eastAsia"/>
            <w:lang w:val="en-US" w:eastAsia="zh-CN"/>
          </w:rPr>
          <w:t>需要</w:t>
        </w:r>
      </w:ins>
      <w:ins w:id="5104" w:author="小峰 [2]" w:date="2024-05-14T15:13:27Z">
        <w:r>
          <w:rPr>
            <w:rFonts w:hint="eastAsia"/>
            <w:lang w:val="en-US" w:eastAsia="zh-CN"/>
          </w:rPr>
          <w:t>两根</w:t>
        </w:r>
      </w:ins>
      <w:ins w:id="5105" w:author="小峰 [2]" w:date="2024-05-14T15:14:52Z">
        <w:r>
          <w:rPr>
            <w:rFonts w:hint="eastAsia"/>
            <w:lang w:val="en-US" w:eastAsia="zh-CN"/>
          </w:rPr>
          <w:t>传输线</w:t>
        </w:r>
      </w:ins>
      <w:ins w:id="5106" w:author="小峰 [2]" w:date="2024-05-14T15:13:30Z">
        <w:r>
          <w:rPr>
            <w:rFonts w:hint="eastAsia"/>
            <w:lang w:val="en-US" w:eastAsia="zh-CN"/>
          </w:rPr>
          <w:t>，</w:t>
        </w:r>
      </w:ins>
      <w:ins w:id="5107" w:author="小峰 [2]" w:date="2024-05-14T15:15:10Z">
        <w:r>
          <w:rPr>
            <w:rFonts w:hint="eastAsia"/>
            <w:lang w:val="en-US" w:eastAsia="zh-CN"/>
          </w:rPr>
          <w:t>且</w:t>
        </w:r>
      </w:ins>
      <w:ins w:id="5108" w:author="小峰 [2]" w:date="2024-05-14T15:15:12Z">
        <w:r>
          <w:rPr>
            <w:rFonts w:hint="eastAsia"/>
            <w:lang w:val="en-US" w:eastAsia="zh-CN"/>
          </w:rPr>
          <w:t>传输</w:t>
        </w:r>
      </w:ins>
      <w:ins w:id="5109" w:author="小峰 [2]" w:date="2024-05-14T15:15:13Z">
        <w:r>
          <w:rPr>
            <w:rFonts w:hint="eastAsia"/>
            <w:lang w:val="en-US" w:eastAsia="zh-CN"/>
          </w:rPr>
          <w:t>方向</w:t>
        </w:r>
      </w:ins>
      <w:ins w:id="5110" w:author="小峰 [2]" w:date="2024-05-14T15:15:22Z">
        <w:r>
          <w:rPr>
            <w:rFonts w:hint="eastAsia"/>
            <w:lang w:val="en-US" w:eastAsia="zh-CN"/>
          </w:rPr>
          <w:t>是</w:t>
        </w:r>
      </w:ins>
      <w:ins w:id="5111" w:author="小峰 [2]" w:date="2024-05-14T15:15:23Z">
        <w:r>
          <w:rPr>
            <w:rFonts w:hint="eastAsia"/>
            <w:lang w:val="en-US" w:eastAsia="zh-CN"/>
          </w:rPr>
          <w:t>双向</w:t>
        </w:r>
      </w:ins>
      <w:ins w:id="5112" w:author="小峰 [2]" w:date="2024-05-14T15:15:25Z">
        <w:r>
          <w:rPr>
            <w:rFonts w:hint="eastAsia"/>
            <w:lang w:val="en-US" w:eastAsia="zh-CN"/>
          </w:rPr>
          <w:t>传输</w:t>
        </w:r>
      </w:ins>
      <w:ins w:id="5113" w:author="小峰 [2]" w:date="2024-05-14T15:15:28Z">
        <w:r>
          <w:rPr>
            <w:rFonts w:hint="eastAsia"/>
            <w:lang w:val="en-US" w:eastAsia="zh-CN"/>
          </w:rPr>
          <w:t>。</w:t>
        </w:r>
      </w:ins>
      <w:ins w:id="5114" w:author="小峰 [2]" w:date="2024-05-14T15:15:48Z">
        <w:r>
          <w:rPr>
            <w:rFonts w:hint="eastAsia"/>
            <w:lang w:val="en-US" w:eastAsia="zh-CN"/>
          </w:rPr>
          <w:t>一根</w:t>
        </w:r>
      </w:ins>
      <w:ins w:id="5115" w:author="小峰 [2]" w:date="2024-05-14T15:15:55Z">
        <w:r>
          <w:rPr>
            <w:rFonts w:hint="eastAsia"/>
            <w:lang w:val="en-US" w:eastAsia="zh-CN"/>
          </w:rPr>
          <w:t>信号线</w:t>
        </w:r>
      </w:ins>
      <w:ins w:id="5116" w:author="小峰 [2]" w:date="2024-05-14T15:19:15Z">
        <w:r>
          <w:rPr>
            <w:rFonts w:hint="eastAsia"/>
            <w:lang w:val="en-US" w:eastAsia="zh-CN"/>
          </w:rPr>
          <w:t>数据线</w:t>
        </w:r>
      </w:ins>
      <w:ins w:id="5117" w:author="小峰 [2]" w:date="2024-05-14T15:19:33Z">
        <w:r>
          <w:rPr>
            <w:rFonts w:hint="eastAsia"/>
            <w:lang w:val="en-US" w:eastAsia="zh-CN"/>
          </w:rPr>
          <w:t>，</w:t>
        </w:r>
      </w:ins>
      <w:ins w:id="5118" w:author="小峰 [2]" w:date="2024-05-14T15:17:54Z">
        <w:r>
          <w:rPr>
            <w:rFonts w:hint="eastAsia"/>
            <w:lang w:val="en-US" w:eastAsia="zh-CN"/>
          </w:rPr>
          <w:t xml:space="preserve">Serial </w:t>
        </w:r>
      </w:ins>
      <w:ins w:id="5119" w:author="小峰 [2]" w:date="2024-05-14T15:17:57Z">
        <w:r>
          <w:rPr>
            <w:rFonts w:hint="eastAsia"/>
            <w:lang w:val="en-US" w:eastAsia="zh-CN"/>
          </w:rPr>
          <w:t>data</w:t>
        </w:r>
      </w:ins>
      <w:ins w:id="5120" w:author="小峰 [2]" w:date="2024-05-14T15:16:19Z">
        <w:r>
          <w:rPr>
            <w:rFonts w:hint="eastAsia"/>
            <w:lang w:val="en-US" w:eastAsia="zh-CN"/>
          </w:rPr>
          <w:t>，</w:t>
        </w:r>
      </w:ins>
      <w:ins w:id="5121" w:author="小峰 [2]" w:date="2024-05-14T15:18:01Z">
        <w:r>
          <w:rPr>
            <w:rFonts w:hint="eastAsia"/>
            <w:lang w:val="en-US" w:eastAsia="zh-CN"/>
          </w:rPr>
          <w:t>简称</w:t>
        </w:r>
      </w:ins>
      <w:ins w:id="5122" w:author="小峰 [2]" w:date="2024-05-14T15:18:03Z">
        <w:r>
          <w:rPr>
            <w:rFonts w:hint="eastAsia"/>
            <w:lang w:val="en-US" w:eastAsia="zh-CN"/>
          </w:rPr>
          <w:t>SDA</w:t>
        </w:r>
      </w:ins>
      <w:ins w:id="5123" w:author="小峰 [2]" w:date="2024-05-14T15:18:08Z">
        <w:r>
          <w:rPr>
            <w:rFonts w:hint="eastAsia"/>
            <w:lang w:val="en-US" w:eastAsia="zh-CN"/>
          </w:rPr>
          <w:t>，</w:t>
        </w:r>
      </w:ins>
      <w:ins w:id="5124" w:author="小峰 [2]" w:date="2024-05-14T15:18:22Z">
        <w:r>
          <w:rPr>
            <w:rFonts w:hint="eastAsia"/>
            <w:lang w:val="en-US" w:eastAsia="zh-CN"/>
          </w:rPr>
          <w:t>D</w:t>
        </w:r>
      </w:ins>
      <w:ins w:id="5125" w:author="小峰 [2]" w:date="2024-05-14T15:18:24Z">
        <w:r>
          <w:rPr>
            <w:rFonts w:hint="eastAsia"/>
            <w:lang w:val="en-US" w:eastAsia="zh-CN"/>
          </w:rPr>
          <w:t>代表</w:t>
        </w:r>
      </w:ins>
      <w:ins w:id="5126" w:author="小峰 [2]" w:date="2024-05-14T15:18:26Z">
        <w:r>
          <w:rPr>
            <w:rFonts w:hint="eastAsia"/>
            <w:lang w:val="en-US" w:eastAsia="zh-CN"/>
          </w:rPr>
          <w:t>data</w:t>
        </w:r>
      </w:ins>
      <w:ins w:id="5127" w:author="小峰 [2]" w:date="2024-05-14T15:18:33Z">
        <w:r>
          <w:rPr>
            <w:rFonts w:hint="eastAsia"/>
            <w:lang w:val="en-US" w:eastAsia="zh-CN"/>
          </w:rPr>
          <w:t>也就是</w:t>
        </w:r>
      </w:ins>
      <w:ins w:id="5128" w:author="小峰 [2]" w:date="2024-05-14T15:18:34Z">
        <w:r>
          <w:rPr>
            <w:rFonts w:hint="eastAsia"/>
            <w:lang w:val="en-US" w:eastAsia="zh-CN"/>
          </w:rPr>
          <w:t>数据</w:t>
        </w:r>
      </w:ins>
      <w:ins w:id="5129" w:author="小峰 [2]" w:date="2024-05-14T15:20:11Z">
        <w:r>
          <w:rPr>
            <w:rFonts w:hint="eastAsia"/>
            <w:lang w:val="en-US" w:eastAsia="zh-CN"/>
          </w:rPr>
          <w:t>，</w:t>
        </w:r>
      </w:ins>
      <w:ins w:id="5130" w:author="小峰 [2]" w:date="2024-05-14T15:20:15Z">
        <w:r>
          <w:rPr>
            <w:rFonts w:hint="eastAsia"/>
            <w:lang w:val="en-US" w:eastAsia="zh-CN"/>
          </w:rPr>
          <w:t>表示</w:t>
        </w:r>
      </w:ins>
      <w:ins w:id="5131" w:author="小峰 [2]" w:date="2024-05-14T15:20:17Z">
        <w:r>
          <w:rPr>
            <w:rFonts w:hint="eastAsia"/>
            <w:lang w:val="en-US" w:eastAsia="zh-CN"/>
          </w:rPr>
          <w:t>数据</w:t>
        </w:r>
      </w:ins>
      <w:ins w:id="5132" w:author="小峰 [2]" w:date="2024-05-14T15:20:18Z">
        <w:r>
          <w:rPr>
            <w:rFonts w:hint="eastAsia"/>
            <w:lang w:val="en-US" w:eastAsia="zh-CN"/>
          </w:rPr>
          <w:t>在</w:t>
        </w:r>
      </w:ins>
      <w:ins w:id="5133" w:author="小峰 [2]" w:date="2024-05-14T15:20:19Z">
        <w:r>
          <w:rPr>
            <w:rFonts w:hint="eastAsia"/>
            <w:lang w:val="en-US" w:eastAsia="zh-CN"/>
          </w:rPr>
          <w:t>此</w:t>
        </w:r>
      </w:ins>
      <w:ins w:id="5134" w:author="小峰 [2]" w:date="2024-05-14T15:20:26Z">
        <w:r>
          <w:rPr>
            <w:rFonts w:hint="eastAsia"/>
            <w:lang w:val="en-US" w:eastAsia="zh-CN"/>
          </w:rPr>
          <w:t>传输</w:t>
        </w:r>
      </w:ins>
      <w:ins w:id="5135" w:author="小峰 [2]" w:date="2024-05-14T15:18:35Z">
        <w:r>
          <w:rPr>
            <w:rFonts w:hint="eastAsia"/>
            <w:lang w:val="en-US" w:eastAsia="zh-CN"/>
          </w:rPr>
          <w:t>。</w:t>
        </w:r>
      </w:ins>
      <w:ins w:id="5136" w:author="小峰 [2]" w:date="2024-05-14T15:18:40Z">
        <w:r>
          <w:rPr>
            <w:rFonts w:hint="eastAsia"/>
            <w:lang w:val="en-US" w:eastAsia="zh-CN"/>
          </w:rPr>
          <w:t>另外</w:t>
        </w:r>
      </w:ins>
      <w:ins w:id="5137" w:author="小峰 [2]" w:date="2024-05-14T15:18:42Z">
        <w:r>
          <w:rPr>
            <w:rFonts w:hint="eastAsia"/>
            <w:lang w:val="en-US" w:eastAsia="zh-CN"/>
          </w:rPr>
          <w:t>一根线</w:t>
        </w:r>
      </w:ins>
      <w:ins w:id="5138" w:author="小峰 [2]" w:date="2024-05-14T15:19:26Z">
        <w:r>
          <w:rPr>
            <w:rFonts w:hint="eastAsia"/>
            <w:lang w:val="en-US" w:eastAsia="zh-CN"/>
          </w:rPr>
          <w:t>时钟线</w:t>
        </w:r>
      </w:ins>
      <w:ins w:id="5139" w:author="小峰 [2]" w:date="2024-05-14T15:19:29Z">
        <w:r>
          <w:rPr>
            <w:rFonts w:hint="eastAsia"/>
            <w:lang w:val="en-US" w:eastAsia="zh-CN"/>
          </w:rPr>
          <w:t>，</w:t>
        </w:r>
      </w:ins>
      <w:ins w:id="5140" w:author="小峰 [2]" w:date="2024-05-14T15:18:52Z">
        <w:r>
          <w:rPr>
            <w:rFonts w:hint="eastAsia"/>
            <w:lang w:val="en-US" w:eastAsia="zh-CN"/>
          </w:rPr>
          <w:t>Serial</w:t>
        </w:r>
      </w:ins>
      <w:ins w:id="5141" w:author="小峰 [2]" w:date="2024-05-14T15:18:53Z">
        <w:r>
          <w:rPr>
            <w:rFonts w:hint="eastAsia"/>
            <w:lang w:val="en-US" w:eastAsia="zh-CN"/>
          </w:rPr>
          <w:t xml:space="preserve"> </w:t>
        </w:r>
      </w:ins>
      <w:ins w:id="5142" w:author="小峰 [2]" w:date="2024-05-14T15:18:55Z">
        <w:r>
          <w:rPr>
            <w:rFonts w:hint="eastAsia"/>
            <w:lang w:val="en-US" w:eastAsia="zh-CN"/>
          </w:rPr>
          <w:t xml:space="preserve">clock </w:t>
        </w:r>
      </w:ins>
      <w:ins w:id="5143" w:author="小峰 [2]" w:date="2024-05-14T15:19:00Z">
        <w:r>
          <w:rPr>
            <w:rFonts w:hint="eastAsia"/>
            <w:lang w:val="en-US" w:eastAsia="zh-CN"/>
          </w:rPr>
          <w:t>line</w:t>
        </w:r>
      </w:ins>
      <w:ins w:id="5144" w:author="小峰 [2]" w:date="2024-05-14T15:19:43Z">
        <w:r>
          <w:rPr>
            <w:rFonts w:hint="eastAsia"/>
            <w:lang w:val="en-US" w:eastAsia="zh-CN"/>
          </w:rPr>
          <w:t>，</w:t>
        </w:r>
      </w:ins>
      <w:ins w:id="5145" w:author="小峰 [2]" w:date="2024-05-14T15:19:44Z">
        <w:r>
          <w:rPr>
            <w:rFonts w:hint="eastAsia"/>
            <w:lang w:val="en-US" w:eastAsia="zh-CN"/>
          </w:rPr>
          <w:t>其中</w:t>
        </w:r>
      </w:ins>
      <w:ins w:id="5146" w:author="小峰 [2]" w:date="2024-05-14T15:19:46Z">
        <w:r>
          <w:rPr>
            <w:rFonts w:hint="eastAsia"/>
            <w:lang w:val="en-US" w:eastAsia="zh-CN"/>
          </w:rPr>
          <w:t>C</w:t>
        </w:r>
      </w:ins>
      <w:ins w:id="5147" w:author="小峰 [2]" w:date="2024-05-14T15:19:48Z">
        <w:r>
          <w:rPr>
            <w:rFonts w:hint="eastAsia"/>
            <w:lang w:val="en-US" w:eastAsia="zh-CN"/>
          </w:rPr>
          <w:t>代表</w:t>
        </w:r>
      </w:ins>
      <w:ins w:id="5148" w:author="小峰 [2]" w:date="2024-05-14T15:19:51Z">
        <w:r>
          <w:rPr>
            <w:rFonts w:hint="eastAsia"/>
            <w:lang w:val="en-US" w:eastAsia="zh-CN"/>
          </w:rPr>
          <w:t>clock</w:t>
        </w:r>
      </w:ins>
      <w:ins w:id="5149" w:author="小峰 [2]" w:date="2024-05-14T15:19:54Z">
        <w:r>
          <w:rPr>
            <w:rFonts w:hint="eastAsia"/>
            <w:lang w:val="en-US" w:eastAsia="zh-CN"/>
          </w:rPr>
          <w:t>也就是</w:t>
        </w:r>
      </w:ins>
      <w:ins w:id="5150" w:author="小峰 [2]" w:date="2024-05-14T15:19:55Z">
        <w:r>
          <w:rPr>
            <w:rFonts w:hint="eastAsia"/>
            <w:lang w:val="en-US" w:eastAsia="zh-CN"/>
          </w:rPr>
          <w:t>时钟</w:t>
        </w:r>
      </w:ins>
      <w:ins w:id="5151" w:author="小峰 [2]" w:date="2024-05-14T15:20:29Z">
        <w:r>
          <w:rPr>
            <w:rFonts w:hint="eastAsia"/>
            <w:lang w:val="en-US" w:eastAsia="zh-CN"/>
          </w:rPr>
          <w:t>，</w:t>
        </w:r>
      </w:ins>
      <w:ins w:id="5152" w:author="小峰 [2]" w:date="2024-05-14T15:20:30Z">
        <w:r>
          <w:rPr>
            <w:rFonts w:hint="eastAsia"/>
            <w:lang w:val="en-US" w:eastAsia="zh-CN"/>
          </w:rPr>
          <w:t>表示</w:t>
        </w:r>
      </w:ins>
      <w:ins w:id="5153" w:author="小峰 [2]" w:date="2024-05-14T15:20:32Z">
        <w:r>
          <w:rPr>
            <w:rFonts w:hint="eastAsia"/>
            <w:lang w:val="en-US" w:eastAsia="zh-CN"/>
          </w:rPr>
          <w:t>数据</w:t>
        </w:r>
      </w:ins>
      <w:ins w:id="5154" w:author="小峰 [2]" w:date="2024-05-14T15:20:34Z">
        <w:r>
          <w:rPr>
            <w:rFonts w:hint="eastAsia"/>
            <w:lang w:val="en-US" w:eastAsia="zh-CN"/>
          </w:rPr>
          <w:t>传输</w:t>
        </w:r>
      </w:ins>
      <w:ins w:id="5155" w:author="小峰 [2]" w:date="2024-05-14T15:20:41Z">
        <w:r>
          <w:rPr>
            <w:rFonts w:hint="eastAsia"/>
            <w:lang w:val="en-US" w:eastAsia="zh-CN"/>
          </w:rPr>
          <w:t>过程</w:t>
        </w:r>
      </w:ins>
      <w:ins w:id="5156" w:author="小峰 [2]" w:date="2024-05-14T15:20:42Z">
        <w:r>
          <w:rPr>
            <w:rFonts w:hint="eastAsia"/>
            <w:lang w:val="en-US" w:eastAsia="zh-CN"/>
          </w:rPr>
          <w:t>的</w:t>
        </w:r>
      </w:ins>
      <w:ins w:id="5157" w:author="小峰 [2]" w:date="2024-05-14T15:20:47Z">
        <w:r>
          <w:rPr>
            <w:rFonts w:hint="eastAsia"/>
            <w:lang w:val="en-US" w:eastAsia="zh-CN"/>
          </w:rPr>
          <w:t>时序</w:t>
        </w:r>
      </w:ins>
      <w:ins w:id="5158" w:author="小峰 [2]" w:date="2024-05-14T15:20:48Z">
        <w:r>
          <w:rPr>
            <w:rFonts w:hint="eastAsia"/>
            <w:lang w:val="en-US" w:eastAsia="zh-CN"/>
          </w:rPr>
          <w:t>。</w:t>
        </w:r>
      </w:ins>
    </w:p>
    <w:p>
      <w:pPr>
        <w:rPr>
          <w:ins w:id="5159" w:author="小峰 [2]" w:date="2024-05-14T15:43:16Z"/>
          <w:rFonts w:hint="eastAsia"/>
          <w:lang w:val="en-US" w:eastAsia="zh-CN"/>
        </w:rPr>
      </w:pPr>
    </w:p>
    <w:p>
      <w:pPr>
        <w:tabs>
          <w:tab w:val="left" w:pos="377"/>
        </w:tabs>
        <w:jc w:val="center"/>
        <w:rPr>
          <w:ins w:id="5161" w:author="小峰 [2]" w:date="2024-05-14T15:43:29Z"/>
        </w:rPr>
        <w:pPrChange w:id="5160" w:author="小峰 [2]" w:date="2024-05-14T15:43:23Z">
          <w:pPr/>
        </w:pPrChange>
      </w:pPr>
      <w:ins w:id="5162" w:author="小峰 [2]" w:date="2024-05-14T15:43:17Z">
        <w:r>
          <w:rPr/>
          <w:drawing>
            <wp:inline distT="0" distB="0" distL="114300" distR="114300">
              <wp:extent cx="4686300" cy="1695450"/>
              <wp:effectExtent l="0" t="0" r="7620" b="1143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54"/>
                      <a:stretch>
                        <a:fillRect/>
                      </a:stretch>
                    </pic:blipFill>
                    <pic:spPr>
                      <a:xfrm>
                        <a:off x="0" y="0"/>
                        <a:ext cx="4686300" cy="1695450"/>
                      </a:xfrm>
                      <a:prstGeom prst="rect">
                        <a:avLst/>
                      </a:prstGeom>
                      <a:noFill/>
                      <a:ln>
                        <a:noFill/>
                      </a:ln>
                    </pic:spPr>
                  </pic:pic>
                </a:graphicData>
              </a:graphic>
            </wp:inline>
          </w:drawing>
        </w:r>
      </w:ins>
    </w:p>
    <w:p>
      <w:pPr>
        <w:pStyle w:val="22"/>
        <w:rPr>
          <w:ins w:id="5165" w:author="小峰 [2]" w:date="2024-05-14T14:56:44Z"/>
          <w:rFonts w:hint="default"/>
          <w:lang w:val="en-US" w:eastAsia="zh-CN"/>
        </w:rPr>
        <w:pPrChange w:id="5164" w:author="小峰 [2]" w:date="2024-05-14T15:43:32Z">
          <w:pPr/>
        </w:pPrChange>
      </w:pPr>
      <w:ins w:id="5166" w:author="小峰 [2]" w:date="2024-05-14T15:43:30Z">
        <w:r>
          <w:rPr>
            <w:rFonts w:hint="eastAsia"/>
            <w:lang w:val="en-US" w:eastAsia="zh-CN"/>
          </w:rPr>
          <w:t>图4.9  IIC总线结构</w:t>
        </w:r>
      </w:ins>
    </w:p>
    <w:p>
      <w:pPr>
        <w:rPr>
          <w:ins w:id="5167" w:author="小峰 [2]" w:date="2024-05-14T16:13:11Z"/>
          <w:rFonts w:hint="eastAsia"/>
          <w:lang w:val="en-US" w:eastAsia="zh-CN"/>
        </w:rPr>
      </w:pPr>
      <w:ins w:id="5168" w:author="小峰 [2]" w:date="2024-05-14T14:56:41Z">
        <w:r>
          <w:rPr>
            <w:rFonts w:hint="eastAsia"/>
            <w:lang w:val="en-US" w:eastAsia="zh-CN"/>
          </w:rPr>
          <w:tab/>
        </w:r>
      </w:ins>
    </w:p>
    <w:p>
      <w:pPr>
        <w:rPr>
          <w:ins w:id="5169" w:author="小峰 [2]" w:date="2024-05-14T15:33:29Z"/>
          <w:rFonts w:hint="eastAsia"/>
          <w:lang w:val="en-US" w:eastAsia="zh-CN"/>
        </w:rPr>
      </w:pPr>
      <w:ins w:id="5170" w:author="小峰 [2]" w:date="2024-05-14T16:13:12Z">
        <w:r>
          <w:rPr>
            <w:rFonts w:hint="eastAsia"/>
            <w:lang w:val="en-US" w:eastAsia="zh-CN"/>
          </w:rPr>
          <w:tab/>
        </w:r>
      </w:ins>
      <w:ins w:id="5171" w:author="小峰 [2]" w:date="2024-05-14T15:24:08Z">
        <w:r>
          <w:rPr>
            <w:rFonts w:hint="eastAsia"/>
            <w:lang w:val="en-US" w:eastAsia="zh-CN"/>
          </w:rPr>
          <w:t>在</w:t>
        </w:r>
      </w:ins>
      <w:ins w:id="5172" w:author="小峰 [2]" w:date="2024-05-14T15:24:11Z">
        <w:r>
          <w:rPr>
            <w:rFonts w:hint="eastAsia"/>
            <w:lang w:val="en-US" w:eastAsia="zh-CN"/>
          </w:rPr>
          <w:t>支持</w:t>
        </w:r>
      </w:ins>
      <w:ins w:id="5173" w:author="小峰 [2]" w:date="2024-05-14T15:24:12Z">
        <w:r>
          <w:rPr>
            <w:rFonts w:hint="eastAsia"/>
            <w:lang w:val="en-US" w:eastAsia="zh-CN"/>
          </w:rPr>
          <w:t>IIC</w:t>
        </w:r>
      </w:ins>
      <w:ins w:id="5174" w:author="小峰 [2]" w:date="2024-05-14T15:24:20Z">
        <w:r>
          <w:rPr>
            <w:rFonts w:hint="eastAsia"/>
            <w:lang w:val="en-US" w:eastAsia="zh-CN"/>
          </w:rPr>
          <w:t>协议</w:t>
        </w:r>
      </w:ins>
      <w:ins w:id="5175" w:author="小峰 [2]" w:date="2024-05-14T15:24:21Z">
        <w:r>
          <w:rPr>
            <w:rFonts w:hint="eastAsia"/>
            <w:lang w:val="en-US" w:eastAsia="zh-CN"/>
          </w:rPr>
          <w:t>的</w:t>
        </w:r>
      </w:ins>
      <w:ins w:id="5176" w:author="小峰 [2]" w:date="2024-05-14T15:24:41Z">
        <w:r>
          <w:rPr>
            <w:rFonts w:hint="eastAsia"/>
            <w:lang w:val="en-US" w:eastAsia="zh-CN"/>
          </w:rPr>
          <w:t>设备</w:t>
        </w:r>
      </w:ins>
      <w:ins w:id="5177" w:author="小峰 [2]" w:date="2024-05-14T15:24:57Z">
        <w:r>
          <w:rPr>
            <w:rFonts w:hint="eastAsia"/>
            <w:lang w:val="en-US" w:eastAsia="zh-CN"/>
          </w:rPr>
          <w:t>上，</w:t>
        </w:r>
      </w:ins>
      <w:ins w:id="5178" w:author="小峰 [2]" w:date="2024-05-14T15:25:02Z">
        <w:r>
          <w:rPr>
            <w:rFonts w:hint="eastAsia"/>
            <w:lang w:val="en-US" w:eastAsia="zh-CN"/>
          </w:rPr>
          <w:t>把</w:t>
        </w:r>
      </w:ins>
      <w:ins w:id="5179" w:author="小峰 [2]" w:date="2024-05-14T15:25:09Z">
        <w:r>
          <w:rPr>
            <w:rFonts w:hint="eastAsia"/>
            <w:lang w:val="en-US" w:eastAsia="zh-CN"/>
          </w:rPr>
          <w:t>所有</w:t>
        </w:r>
      </w:ins>
      <w:ins w:id="5180" w:author="小峰 [2]" w:date="2024-05-14T15:25:17Z">
        <w:r>
          <w:rPr>
            <w:rFonts w:hint="eastAsia"/>
            <w:lang w:val="en-US" w:eastAsia="zh-CN"/>
          </w:rPr>
          <w:t>设备</w:t>
        </w:r>
      </w:ins>
      <w:ins w:id="5181" w:author="小峰 [2]" w:date="2024-05-14T15:25:18Z">
        <w:r>
          <w:rPr>
            <w:rFonts w:hint="eastAsia"/>
            <w:lang w:val="en-US" w:eastAsia="zh-CN"/>
          </w:rPr>
          <w:t>的</w:t>
        </w:r>
      </w:ins>
      <w:ins w:id="5182" w:author="小峰 [2]" w:date="2024-05-14T15:25:19Z">
        <w:r>
          <w:rPr>
            <w:rFonts w:hint="eastAsia"/>
            <w:lang w:val="en-US" w:eastAsia="zh-CN"/>
          </w:rPr>
          <w:t>SDA</w:t>
        </w:r>
      </w:ins>
      <w:ins w:id="5183" w:author="小峰 [2]" w:date="2024-05-14T15:25:21Z">
        <w:r>
          <w:rPr>
            <w:rFonts w:hint="eastAsia"/>
            <w:lang w:val="en-US" w:eastAsia="zh-CN"/>
          </w:rPr>
          <w:t>连接</w:t>
        </w:r>
      </w:ins>
      <w:ins w:id="5184" w:author="小峰 [2]" w:date="2024-05-14T15:25:22Z">
        <w:r>
          <w:rPr>
            <w:rFonts w:hint="eastAsia"/>
            <w:lang w:val="en-US" w:eastAsia="zh-CN"/>
          </w:rPr>
          <w:t>到</w:t>
        </w:r>
      </w:ins>
      <w:ins w:id="5185" w:author="小峰 [2]" w:date="2024-05-14T15:25:24Z">
        <w:r>
          <w:rPr>
            <w:rFonts w:hint="eastAsia"/>
            <w:lang w:val="en-US" w:eastAsia="zh-CN"/>
          </w:rPr>
          <w:t>总线</w:t>
        </w:r>
      </w:ins>
      <w:ins w:id="5186" w:author="小峰 [2]" w:date="2024-05-14T15:25:26Z">
        <w:r>
          <w:rPr>
            <w:rFonts w:hint="eastAsia"/>
            <w:lang w:val="en-US" w:eastAsia="zh-CN"/>
          </w:rPr>
          <w:t>SDA</w:t>
        </w:r>
      </w:ins>
      <w:ins w:id="5187" w:author="小峰 [2]" w:date="2024-05-14T15:25:27Z">
        <w:r>
          <w:rPr>
            <w:rFonts w:hint="eastAsia"/>
            <w:lang w:val="en-US" w:eastAsia="zh-CN"/>
          </w:rPr>
          <w:t>，</w:t>
        </w:r>
      </w:ins>
      <w:ins w:id="5188" w:author="小峰 [2]" w:date="2024-05-14T15:25:31Z">
        <w:r>
          <w:rPr>
            <w:rFonts w:hint="eastAsia"/>
            <w:lang w:val="en-US" w:eastAsia="zh-CN"/>
          </w:rPr>
          <w:t>所有</w:t>
        </w:r>
      </w:ins>
      <w:ins w:id="5189" w:author="小峰 [2]" w:date="2024-05-14T15:25:32Z">
        <w:r>
          <w:rPr>
            <w:rFonts w:hint="eastAsia"/>
            <w:lang w:val="en-US" w:eastAsia="zh-CN"/>
          </w:rPr>
          <w:t>设备</w:t>
        </w:r>
      </w:ins>
      <w:ins w:id="5190" w:author="小峰 [2]" w:date="2024-05-14T15:25:33Z">
        <w:r>
          <w:rPr>
            <w:rFonts w:hint="eastAsia"/>
            <w:lang w:val="en-US" w:eastAsia="zh-CN"/>
          </w:rPr>
          <w:t>的</w:t>
        </w:r>
      </w:ins>
      <w:ins w:id="5191" w:author="小峰 [2]" w:date="2024-05-14T15:25:34Z">
        <w:r>
          <w:rPr>
            <w:rFonts w:hint="eastAsia"/>
            <w:lang w:val="en-US" w:eastAsia="zh-CN"/>
          </w:rPr>
          <w:t>SCL</w:t>
        </w:r>
      </w:ins>
      <w:ins w:id="5192" w:author="小峰 [2]" w:date="2024-05-14T15:25:36Z">
        <w:r>
          <w:rPr>
            <w:rFonts w:hint="eastAsia"/>
            <w:lang w:val="en-US" w:eastAsia="zh-CN"/>
          </w:rPr>
          <w:t>连接</w:t>
        </w:r>
      </w:ins>
      <w:ins w:id="5193" w:author="小峰 [2]" w:date="2024-05-14T15:25:39Z">
        <w:r>
          <w:rPr>
            <w:rFonts w:hint="eastAsia"/>
            <w:lang w:val="en-US" w:eastAsia="zh-CN"/>
          </w:rPr>
          <w:t>到</w:t>
        </w:r>
      </w:ins>
      <w:ins w:id="5194" w:author="小峰 [2]" w:date="2024-05-14T15:25:41Z">
        <w:r>
          <w:rPr>
            <w:rFonts w:hint="eastAsia"/>
            <w:lang w:val="en-US" w:eastAsia="zh-CN"/>
          </w:rPr>
          <w:t>总线</w:t>
        </w:r>
      </w:ins>
      <w:ins w:id="5195" w:author="小峰 [2]" w:date="2024-05-14T15:25:43Z">
        <w:r>
          <w:rPr>
            <w:rFonts w:hint="eastAsia"/>
            <w:lang w:val="en-US" w:eastAsia="zh-CN"/>
          </w:rPr>
          <w:t>SCL</w:t>
        </w:r>
      </w:ins>
      <w:ins w:id="5196" w:author="小峰 [2]" w:date="2024-05-14T15:25:49Z">
        <w:r>
          <w:rPr>
            <w:rFonts w:hint="eastAsia"/>
            <w:lang w:val="en-US" w:eastAsia="zh-CN"/>
          </w:rPr>
          <w:t>上</w:t>
        </w:r>
      </w:ins>
      <w:ins w:id="5197" w:author="小峰 [2]" w:date="2024-05-14T15:25:50Z">
        <w:r>
          <w:rPr>
            <w:rFonts w:hint="eastAsia"/>
            <w:lang w:val="en-US" w:eastAsia="zh-CN"/>
          </w:rPr>
          <w:t>。</w:t>
        </w:r>
      </w:ins>
      <w:ins w:id="5198" w:author="小峰 [2]" w:date="2024-05-14T15:26:19Z">
        <w:r>
          <w:rPr>
            <w:rFonts w:hint="eastAsia"/>
            <w:lang w:val="en-US" w:eastAsia="zh-CN"/>
          </w:rPr>
          <w:t>连接</w:t>
        </w:r>
      </w:ins>
      <w:ins w:id="5199" w:author="小峰 [2]" w:date="2024-05-14T15:26:20Z">
        <w:r>
          <w:rPr>
            <w:rFonts w:hint="eastAsia"/>
            <w:lang w:val="en-US" w:eastAsia="zh-CN"/>
          </w:rPr>
          <w:t>好</w:t>
        </w:r>
      </w:ins>
      <w:ins w:id="5200" w:author="小峰 [2]" w:date="2024-05-14T15:26:22Z">
        <w:r>
          <w:rPr>
            <w:rFonts w:hint="eastAsia"/>
            <w:lang w:val="en-US" w:eastAsia="zh-CN"/>
          </w:rPr>
          <w:t>之后</w:t>
        </w:r>
      </w:ins>
      <w:ins w:id="5201" w:author="小峰 [2]" w:date="2024-05-14T15:26:23Z">
        <w:r>
          <w:rPr>
            <w:rFonts w:hint="eastAsia"/>
            <w:lang w:val="en-US" w:eastAsia="zh-CN"/>
          </w:rPr>
          <w:t>，</w:t>
        </w:r>
      </w:ins>
      <w:ins w:id="5202" w:author="小峰 [2]" w:date="2024-05-14T15:26:24Z">
        <w:r>
          <w:rPr>
            <w:rFonts w:hint="eastAsia"/>
            <w:lang w:val="en-US" w:eastAsia="zh-CN"/>
          </w:rPr>
          <w:t>我们</w:t>
        </w:r>
      </w:ins>
      <w:ins w:id="5203" w:author="小峰 [2]" w:date="2024-05-14T15:26:25Z">
        <w:r>
          <w:rPr>
            <w:rFonts w:hint="eastAsia"/>
            <w:lang w:val="en-US" w:eastAsia="zh-CN"/>
          </w:rPr>
          <w:t>还要</w:t>
        </w:r>
      </w:ins>
      <w:ins w:id="5204" w:author="小峰 [2]" w:date="2024-05-14T15:26:27Z">
        <w:r>
          <w:rPr>
            <w:rFonts w:hint="eastAsia"/>
            <w:lang w:val="en-US" w:eastAsia="zh-CN"/>
          </w:rPr>
          <w:t>考虑</w:t>
        </w:r>
      </w:ins>
      <w:ins w:id="5205" w:author="小峰 [2]" w:date="2024-05-14T15:26:37Z">
        <w:r>
          <w:rPr>
            <w:rFonts w:hint="eastAsia"/>
            <w:lang w:val="en-US" w:eastAsia="zh-CN"/>
          </w:rPr>
          <w:t>主机</w:t>
        </w:r>
      </w:ins>
      <w:ins w:id="5206" w:author="小峰 [2]" w:date="2024-05-14T15:26:42Z">
        <w:r>
          <w:rPr>
            <w:rFonts w:hint="eastAsia"/>
            <w:lang w:val="en-US" w:eastAsia="zh-CN"/>
          </w:rPr>
          <w:t>怎么</w:t>
        </w:r>
      </w:ins>
      <w:ins w:id="5207" w:author="小峰 [2]" w:date="2024-05-14T15:26:48Z">
        <w:r>
          <w:rPr>
            <w:rFonts w:hint="eastAsia"/>
            <w:lang w:val="en-US" w:eastAsia="zh-CN"/>
          </w:rPr>
          <w:t>知道</w:t>
        </w:r>
      </w:ins>
      <w:ins w:id="5208" w:author="小峰 [2]" w:date="2024-05-14T15:26:51Z">
        <w:r>
          <w:rPr>
            <w:rFonts w:hint="eastAsia"/>
            <w:lang w:val="en-US" w:eastAsia="zh-CN"/>
          </w:rPr>
          <w:t>把</w:t>
        </w:r>
      </w:ins>
      <w:ins w:id="5209" w:author="小峰 [2]" w:date="2024-05-14T15:26:52Z">
        <w:r>
          <w:rPr>
            <w:rFonts w:hint="eastAsia"/>
            <w:lang w:val="en-US" w:eastAsia="zh-CN"/>
          </w:rPr>
          <w:t>信息</w:t>
        </w:r>
      </w:ins>
      <w:ins w:id="5210" w:author="小峰 [2]" w:date="2024-05-14T15:26:53Z">
        <w:r>
          <w:rPr>
            <w:rFonts w:hint="eastAsia"/>
            <w:lang w:val="en-US" w:eastAsia="zh-CN"/>
          </w:rPr>
          <w:t>发给</w:t>
        </w:r>
      </w:ins>
      <w:ins w:id="5211" w:author="小峰 [2]" w:date="2024-05-14T15:26:57Z">
        <w:r>
          <w:rPr>
            <w:rFonts w:hint="eastAsia"/>
            <w:lang w:val="en-US" w:eastAsia="zh-CN"/>
          </w:rPr>
          <w:t>谁，</w:t>
        </w:r>
      </w:ins>
      <w:ins w:id="5212" w:author="小峰 [2]" w:date="2024-05-14T15:26:58Z">
        <w:r>
          <w:rPr>
            <w:rFonts w:hint="eastAsia"/>
            <w:lang w:val="en-US" w:eastAsia="zh-CN"/>
          </w:rPr>
          <w:t>所有</w:t>
        </w:r>
      </w:ins>
      <w:ins w:id="5213" w:author="小峰 [2]" w:date="2024-05-14T15:27:03Z">
        <w:r>
          <w:rPr>
            <w:rFonts w:hint="eastAsia"/>
            <w:lang w:val="en-US" w:eastAsia="zh-CN"/>
          </w:rPr>
          <w:t>IIC</w:t>
        </w:r>
      </w:ins>
      <w:ins w:id="5214" w:author="小峰 [2]" w:date="2024-05-14T15:27:07Z">
        <w:r>
          <w:rPr>
            <w:rFonts w:hint="eastAsia"/>
            <w:lang w:val="en-US" w:eastAsia="zh-CN"/>
          </w:rPr>
          <w:t>总线</w:t>
        </w:r>
      </w:ins>
      <w:ins w:id="5215" w:author="小峰 [2]" w:date="2024-05-14T15:27:08Z">
        <w:r>
          <w:rPr>
            <w:rFonts w:hint="eastAsia"/>
            <w:lang w:val="en-US" w:eastAsia="zh-CN"/>
          </w:rPr>
          <w:t>上的</w:t>
        </w:r>
      </w:ins>
      <w:ins w:id="5216" w:author="小峰 [2]" w:date="2024-05-14T15:27:11Z">
        <w:r>
          <w:rPr>
            <w:rFonts w:hint="eastAsia"/>
            <w:lang w:val="en-US" w:eastAsia="zh-CN"/>
          </w:rPr>
          <w:t>每一个</w:t>
        </w:r>
      </w:ins>
      <w:ins w:id="5217" w:author="小峰 [2]" w:date="2024-05-14T15:27:13Z">
        <w:r>
          <w:rPr>
            <w:rFonts w:hint="eastAsia"/>
            <w:lang w:val="en-US" w:eastAsia="zh-CN"/>
          </w:rPr>
          <w:t>设备</w:t>
        </w:r>
      </w:ins>
      <w:ins w:id="5218" w:author="小峰 [2]" w:date="2024-05-14T15:27:15Z">
        <w:r>
          <w:rPr>
            <w:rFonts w:hint="eastAsia"/>
            <w:lang w:val="en-US" w:eastAsia="zh-CN"/>
          </w:rPr>
          <w:t>都</w:t>
        </w:r>
      </w:ins>
      <w:ins w:id="5219" w:author="小峰 [2]" w:date="2024-05-14T15:27:18Z">
        <w:r>
          <w:rPr>
            <w:rFonts w:hint="eastAsia"/>
            <w:lang w:val="en-US" w:eastAsia="zh-CN"/>
          </w:rPr>
          <w:t>有</w:t>
        </w:r>
      </w:ins>
      <w:ins w:id="5220" w:author="小峰 [2]" w:date="2024-05-14T15:27:26Z">
        <w:r>
          <w:rPr>
            <w:rFonts w:hint="eastAsia"/>
            <w:lang w:val="en-US" w:eastAsia="zh-CN"/>
          </w:rPr>
          <w:t>一个</w:t>
        </w:r>
      </w:ins>
      <w:ins w:id="5221" w:author="小峰 [2]" w:date="2024-05-14T15:27:28Z">
        <w:r>
          <w:rPr>
            <w:rFonts w:hint="eastAsia"/>
            <w:lang w:val="en-US" w:eastAsia="zh-CN"/>
          </w:rPr>
          <w:t>唯一</w:t>
        </w:r>
      </w:ins>
      <w:ins w:id="5222" w:author="小峰 [2]" w:date="2024-05-14T15:27:30Z">
        <w:r>
          <w:rPr>
            <w:rFonts w:hint="eastAsia"/>
            <w:lang w:val="en-US" w:eastAsia="zh-CN"/>
          </w:rPr>
          <w:t>地址</w:t>
        </w:r>
      </w:ins>
      <w:ins w:id="5223" w:author="小峰 [2]" w:date="2024-05-14T15:27:32Z">
        <w:r>
          <w:rPr>
            <w:rFonts w:hint="eastAsia"/>
            <w:lang w:val="en-US" w:eastAsia="zh-CN"/>
          </w:rPr>
          <w:t>，</w:t>
        </w:r>
      </w:ins>
      <w:ins w:id="5224" w:author="小峰 [2]" w:date="2024-05-14T15:27:42Z">
        <w:r>
          <w:rPr>
            <w:rFonts w:hint="eastAsia"/>
            <w:lang w:val="en-US" w:eastAsia="zh-CN"/>
          </w:rPr>
          <w:t>这样</w:t>
        </w:r>
      </w:ins>
      <w:ins w:id="5225" w:author="小峰 [2]" w:date="2024-05-14T15:27:44Z">
        <w:r>
          <w:rPr>
            <w:rFonts w:hint="eastAsia"/>
            <w:lang w:val="en-US" w:eastAsia="zh-CN"/>
          </w:rPr>
          <w:t>主机</w:t>
        </w:r>
      </w:ins>
      <w:ins w:id="5226" w:author="小峰 [2]" w:date="2024-05-14T15:27:47Z">
        <w:r>
          <w:rPr>
            <w:rFonts w:hint="eastAsia"/>
            <w:lang w:val="en-US" w:eastAsia="zh-CN"/>
          </w:rPr>
          <w:t>就</w:t>
        </w:r>
      </w:ins>
      <w:ins w:id="5227" w:author="小峰 [2]" w:date="2024-05-14T15:27:50Z">
        <w:r>
          <w:rPr>
            <w:rFonts w:hint="eastAsia"/>
            <w:lang w:val="en-US" w:eastAsia="zh-CN"/>
          </w:rPr>
          <w:t>能</w:t>
        </w:r>
      </w:ins>
      <w:ins w:id="5228" w:author="小峰 [2]" w:date="2024-05-14T15:27:53Z">
        <w:r>
          <w:rPr>
            <w:rFonts w:hint="eastAsia"/>
            <w:lang w:val="en-US" w:eastAsia="zh-CN"/>
          </w:rPr>
          <w:t>准确</w:t>
        </w:r>
      </w:ins>
      <w:ins w:id="5229" w:author="小峰 [2]" w:date="2024-05-14T15:27:54Z">
        <w:r>
          <w:rPr>
            <w:rFonts w:hint="eastAsia"/>
            <w:lang w:val="en-US" w:eastAsia="zh-CN"/>
          </w:rPr>
          <w:t>的</w:t>
        </w:r>
      </w:ins>
      <w:ins w:id="5230" w:author="小峰 [2]" w:date="2024-05-14T15:27:57Z">
        <w:r>
          <w:rPr>
            <w:rFonts w:hint="eastAsia"/>
            <w:lang w:val="en-US" w:eastAsia="zh-CN"/>
          </w:rPr>
          <w:t>把</w:t>
        </w:r>
      </w:ins>
      <w:ins w:id="5231" w:author="小峰 [2]" w:date="2024-05-14T15:28:00Z">
        <w:r>
          <w:rPr>
            <w:rFonts w:hint="eastAsia"/>
            <w:lang w:val="en-US" w:eastAsia="zh-CN"/>
          </w:rPr>
          <w:t>信息</w:t>
        </w:r>
      </w:ins>
      <w:ins w:id="5232" w:author="小峰 [2]" w:date="2024-05-14T15:28:01Z">
        <w:r>
          <w:rPr>
            <w:rFonts w:hint="eastAsia"/>
            <w:lang w:val="en-US" w:eastAsia="zh-CN"/>
          </w:rPr>
          <w:t>发给</w:t>
        </w:r>
      </w:ins>
      <w:ins w:id="5233" w:author="小峰 [2]" w:date="2024-05-14T15:28:05Z">
        <w:r>
          <w:rPr>
            <w:rFonts w:hint="eastAsia"/>
            <w:lang w:val="en-US" w:eastAsia="zh-CN"/>
          </w:rPr>
          <w:t>对于</w:t>
        </w:r>
      </w:ins>
      <w:ins w:id="5234" w:author="小峰 [2]" w:date="2024-05-14T15:28:06Z">
        <w:r>
          <w:rPr>
            <w:rFonts w:hint="eastAsia"/>
            <w:lang w:val="en-US" w:eastAsia="zh-CN"/>
          </w:rPr>
          <w:t>的</w:t>
        </w:r>
      </w:ins>
      <w:ins w:id="5235" w:author="小峰 [2]" w:date="2024-05-14T15:28:07Z">
        <w:r>
          <w:rPr>
            <w:rFonts w:hint="eastAsia"/>
            <w:lang w:val="en-US" w:eastAsia="zh-CN"/>
          </w:rPr>
          <w:t>设备</w:t>
        </w:r>
      </w:ins>
      <w:ins w:id="5236" w:author="小峰 [2]" w:date="2024-05-14T15:28:09Z">
        <w:r>
          <w:rPr>
            <w:rFonts w:hint="eastAsia"/>
            <w:lang w:val="en-US" w:eastAsia="zh-CN"/>
          </w:rPr>
          <w:t>。</w:t>
        </w:r>
      </w:ins>
      <w:ins w:id="5237" w:author="小峰 [2]" w:date="2024-05-14T15:28:14Z">
        <w:r>
          <w:rPr>
            <w:rFonts w:hint="eastAsia"/>
            <w:lang w:val="en-US" w:eastAsia="zh-CN"/>
          </w:rPr>
          <w:t>同时</w:t>
        </w:r>
      </w:ins>
      <w:ins w:id="5238" w:author="小峰 [2]" w:date="2024-05-14T15:28:26Z">
        <w:r>
          <w:rPr>
            <w:rFonts w:hint="eastAsia"/>
            <w:lang w:val="en-US" w:eastAsia="zh-CN"/>
          </w:rPr>
          <w:t>，</w:t>
        </w:r>
      </w:ins>
      <w:ins w:id="5239" w:author="小峰 [2]" w:date="2024-05-14T15:28:32Z">
        <w:r>
          <w:rPr>
            <w:rFonts w:hint="eastAsia"/>
            <w:lang w:val="en-US" w:eastAsia="zh-CN"/>
          </w:rPr>
          <w:t>我们</w:t>
        </w:r>
      </w:ins>
      <w:ins w:id="5240" w:author="小峰 [2]" w:date="2024-05-14T15:28:34Z">
        <w:r>
          <w:rPr>
            <w:rFonts w:hint="eastAsia"/>
            <w:lang w:val="en-US" w:eastAsia="zh-CN"/>
          </w:rPr>
          <w:t>需要</w:t>
        </w:r>
      </w:ins>
      <w:ins w:id="5241" w:author="小峰 [2]" w:date="2024-05-14T15:28:46Z">
        <w:r>
          <w:rPr>
            <w:rFonts w:hint="eastAsia"/>
            <w:lang w:val="en-US" w:eastAsia="zh-CN"/>
          </w:rPr>
          <w:t>分</w:t>
        </w:r>
      </w:ins>
      <w:ins w:id="5242" w:author="小峰 [2]" w:date="2024-05-14T15:28:47Z">
        <w:r>
          <w:rPr>
            <w:rFonts w:hint="eastAsia"/>
            <w:lang w:val="en-US" w:eastAsia="zh-CN"/>
          </w:rPr>
          <w:t>清</w:t>
        </w:r>
      </w:ins>
      <w:ins w:id="5243" w:author="小峰 [2]" w:date="2024-05-14T15:28:49Z">
        <w:r>
          <w:rPr>
            <w:rFonts w:hint="eastAsia"/>
            <w:lang w:val="en-US" w:eastAsia="zh-CN"/>
          </w:rPr>
          <w:t>主</w:t>
        </w:r>
      </w:ins>
      <w:ins w:id="5244" w:author="小峰 [2]" w:date="2024-05-14T15:28:54Z">
        <w:r>
          <w:rPr>
            <w:rFonts w:hint="eastAsia"/>
            <w:lang w:val="en-US" w:eastAsia="zh-CN"/>
          </w:rPr>
          <w:t>机</w:t>
        </w:r>
      </w:ins>
      <w:ins w:id="5245" w:author="小峰 [2]" w:date="2024-05-14T15:28:59Z">
        <w:r>
          <w:rPr>
            <w:rFonts w:hint="eastAsia"/>
            <w:lang w:val="en-US" w:eastAsia="zh-CN"/>
          </w:rPr>
          <w:t>或者</w:t>
        </w:r>
      </w:ins>
      <w:ins w:id="5246" w:author="小峰 [2]" w:date="2024-05-14T15:29:02Z">
        <w:r>
          <w:rPr>
            <w:rFonts w:hint="eastAsia"/>
            <w:lang w:val="en-US" w:eastAsia="zh-CN"/>
          </w:rPr>
          <w:t>主设备</w:t>
        </w:r>
      </w:ins>
      <w:ins w:id="5247" w:author="小峰 [2]" w:date="2024-05-14T15:29:07Z">
        <w:r>
          <w:rPr>
            <w:rFonts w:hint="eastAsia"/>
            <w:lang w:val="en-US" w:eastAsia="zh-CN"/>
          </w:rPr>
          <w:t>和</w:t>
        </w:r>
      </w:ins>
      <w:ins w:id="5248" w:author="小峰 [2]" w:date="2024-05-14T15:29:09Z">
        <w:r>
          <w:rPr>
            <w:rFonts w:hint="eastAsia"/>
            <w:lang w:val="en-US" w:eastAsia="zh-CN"/>
          </w:rPr>
          <w:t>从机</w:t>
        </w:r>
      </w:ins>
      <w:ins w:id="5249" w:author="小峰 [2]" w:date="2024-05-14T15:29:12Z">
        <w:r>
          <w:rPr>
            <w:rFonts w:hint="eastAsia"/>
            <w:lang w:val="en-US" w:eastAsia="zh-CN"/>
          </w:rPr>
          <w:t>或者</w:t>
        </w:r>
      </w:ins>
      <w:ins w:id="5250" w:author="小峰 [2]" w:date="2024-05-14T15:29:13Z">
        <w:r>
          <w:rPr>
            <w:rFonts w:hint="eastAsia"/>
            <w:lang w:val="en-US" w:eastAsia="zh-CN"/>
          </w:rPr>
          <w:t>从</w:t>
        </w:r>
      </w:ins>
      <w:ins w:id="5251" w:author="小峰 [2]" w:date="2024-05-14T15:29:18Z">
        <w:r>
          <w:rPr>
            <w:rFonts w:hint="eastAsia"/>
            <w:lang w:val="en-US" w:eastAsia="zh-CN"/>
          </w:rPr>
          <w:t>设备</w:t>
        </w:r>
      </w:ins>
      <w:ins w:id="5252" w:author="小峰 [2]" w:date="2024-05-14T15:29:31Z">
        <w:r>
          <w:rPr>
            <w:rFonts w:hint="eastAsia"/>
            <w:lang w:val="en-US" w:eastAsia="zh-CN"/>
          </w:rPr>
          <w:t>，</w:t>
        </w:r>
      </w:ins>
      <w:ins w:id="5253" w:author="小峰 [2]" w:date="2024-05-14T15:29:37Z">
        <w:r>
          <w:rPr>
            <w:rFonts w:hint="eastAsia"/>
            <w:lang w:val="en-US" w:eastAsia="zh-CN"/>
          </w:rPr>
          <w:t>通常我</w:t>
        </w:r>
      </w:ins>
      <w:ins w:id="5254" w:author="小峰 [2]" w:date="2024-05-14T15:29:38Z">
        <w:r>
          <w:rPr>
            <w:rFonts w:hint="eastAsia"/>
            <w:lang w:val="en-US" w:eastAsia="zh-CN"/>
          </w:rPr>
          <w:t>们</w:t>
        </w:r>
      </w:ins>
      <w:ins w:id="5255" w:author="小峰 [2]" w:date="2024-05-14T15:29:39Z">
        <w:r>
          <w:rPr>
            <w:rFonts w:hint="eastAsia"/>
            <w:lang w:val="en-US" w:eastAsia="zh-CN"/>
          </w:rPr>
          <w:t>把</w:t>
        </w:r>
      </w:ins>
      <w:ins w:id="5256" w:author="小峰 [2]" w:date="2024-05-14T15:29:46Z">
        <w:r>
          <w:rPr>
            <w:rFonts w:hint="eastAsia"/>
            <w:lang w:val="en-US" w:eastAsia="zh-CN"/>
          </w:rPr>
          <w:t>产生</w:t>
        </w:r>
      </w:ins>
      <w:ins w:id="5257" w:author="小峰 [2]" w:date="2024-05-14T15:29:47Z">
        <w:r>
          <w:rPr>
            <w:rFonts w:hint="eastAsia"/>
            <w:lang w:val="en-US" w:eastAsia="zh-CN"/>
          </w:rPr>
          <w:t>时钟</w:t>
        </w:r>
      </w:ins>
      <w:ins w:id="5258" w:author="小峰 [2]" w:date="2024-05-14T15:29:48Z">
        <w:r>
          <w:rPr>
            <w:rFonts w:hint="eastAsia"/>
            <w:lang w:val="en-US" w:eastAsia="zh-CN"/>
          </w:rPr>
          <w:t>的</w:t>
        </w:r>
      </w:ins>
      <w:ins w:id="5259" w:author="小峰 [2]" w:date="2024-05-14T15:29:54Z">
        <w:r>
          <w:rPr>
            <w:rFonts w:hint="eastAsia"/>
            <w:lang w:val="en-US" w:eastAsia="zh-CN"/>
          </w:rPr>
          <w:t>设备</w:t>
        </w:r>
      </w:ins>
      <w:ins w:id="5260" w:author="小峰 [2]" w:date="2024-05-14T15:29:56Z">
        <w:r>
          <w:rPr>
            <w:rFonts w:hint="eastAsia"/>
            <w:lang w:val="en-US" w:eastAsia="zh-CN"/>
          </w:rPr>
          <w:t>叫</w:t>
        </w:r>
      </w:ins>
      <w:ins w:id="5261" w:author="小峰 [2]" w:date="2024-05-14T15:29:57Z">
        <w:r>
          <w:rPr>
            <w:rFonts w:hint="eastAsia"/>
            <w:lang w:val="en-US" w:eastAsia="zh-CN"/>
          </w:rPr>
          <w:t>做</w:t>
        </w:r>
      </w:ins>
      <w:ins w:id="5262" w:author="小峰 [2]" w:date="2024-05-14T15:29:59Z">
        <w:r>
          <w:rPr>
            <w:rFonts w:hint="eastAsia"/>
            <w:lang w:val="en-US" w:eastAsia="zh-CN"/>
          </w:rPr>
          <w:t>主机</w:t>
        </w:r>
      </w:ins>
      <w:ins w:id="5263" w:author="小峰 [2]" w:date="2024-05-14T15:30:00Z">
        <w:r>
          <w:rPr>
            <w:rFonts w:hint="eastAsia"/>
            <w:lang w:val="en-US" w:eastAsia="zh-CN"/>
          </w:rPr>
          <w:t>，</w:t>
        </w:r>
      </w:ins>
      <w:ins w:id="5264" w:author="小峰 [2]" w:date="2024-05-14T15:30:04Z">
        <w:r>
          <w:rPr>
            <w:rFonts w:hint="eastAsia"/>
            <w:lang w:val="en-US" w:eastAsia="zh-CN"/>
          </w:rPr>
          <w:t>产生</w:t>
        </w:r>
      </w:ins>
      <w:ins w:id="5265" w:author="小峰 [2]" w:date="2024-05-14T15:30:06Z">
        <w:r>
          <w:rPr>
            <w:rFonts w:hint="eastAsia"/>
            <w:lang w:val="en-US" w:eastAsia="zh-CN"/>
          </w:rPr>
          <w:t>时钟的</w:t>
        </w:r>
      </w:ins>
      <w:ins w:id="5266" w:author="小峰 [2]" w:date="2024-05-14T15:30:07Z">
        <w:r>
          <w:rPr>
            <w:rFonts w:hint="eastAsia"/>
            <w:lang w:val="en-US" w:eastAsia="zh-CN"/>
          </w:rPr>
          <w:t>意思</w:t>
        </w:r>
      </w:ins>
      <w:ins w:id="5267" w:author="小峰 [2]" w:date="2024-05-14T15:30:09Z">
        <w:r>
          <w:rPr>
            <w:rFonts w:hint="eastAsia"/>
            <w:lang w:val="en-US" w:eastAsia="zh-CN"/>
          </w:rPr>
          <w:t>就是</w:t>
        </w:r>
      </w:ins>
      <w:ins w:id="5268" w:author="小峰 [2]" w:date="2024-05-14T15:30:12Z">
        <w:r>
          <w:rPr>
            <w:rFonts w:hint="eastAsia"/>
            <w:lang w:val="en-US" w:eastAsia="zh-CN"/>
          </w:rPr>
          <w:t>去</w:t>
        </w:r>
      </w:ins>
      <w:ins w:id="5269" w:author="小峰 [2]" w:date="2024-05-14T15:30:14Z">
        <w:r>
          <w:rPr>
            <w:rFonts w:hint="eastAsia"/>
            <w:lang w:val="en-US" w:eastAsia="zh-CN"/>
          </w:rPr>
          <w:t>控制</w:t>
        </w:r>
      </w:ins>
      <w:ins w:id="5270" w:author="小峰 [2]" w:date="2024-05-14T15:30:16Z">
        <w:r>
          <w:rPr>
            <w:rFonts w:hint="eastAsia"/>
            <w:lang w:val="en-US" w:eastAsia="zh-CN"/>
          </w:rPr>
          <w:t>SCL</w:t>
        </w:r>
      </w:ins>
      <w:ins w:id="5271" w:author="小峰 [2]" w:date="2024-05-14T15:30:18Z">
        <w:r>
          <w:rPr>
            <w:rFonts w:hint="eastAsia"/>
            <w:lang w:val="en-US" w:eastAsia="zh-CN"/>
          </w:rPr>
          <w:t>高</w:t>
        </w:r>
      </w:ins>
      <w:ins w:id="5272" w:author="小峰 [2]" w:date="2024-05-14T15:30:19Z">
        <w:r>
          <w:rPr>
            <w:rFonts w:hint="eastAsia"/>
            <w:lang w:val="en-US" w:eastAsia="zh-CN"/>
          </w:rPr>
          <w:t>低</w:t>
        </w:r>
      </w:ins>
      <w:ins w:id="5273" w:author="小峰 [2]" w:date="2024-05-14T15:30:22Z">
        <w:r>
          <w:rPr>
            <w:rFonts w:hint="eastAsia"/>
            <w:lang w:val="en-US" w:eastAsia="zh-CN"/>
          </w:rPr>
          <w:t>电平</w:t>
        </w:r>
      </w:ins>
      <w:ins w:id="5274" w:author="小峰 [2]" w:date="2024-05-14T15:30:23Z">
        <w:r>
          <w:rPr>
            <w:rFonts w:hint="eastAsia"/>
            <w:lang w:val="en-US" w:eastAsia="zh-CN"/>
          </w:rPr>
          <w:t>的</w:t>
        </w:r>
      </w:ins>
      <w:ins w:id="5275" w:author="小峰 [2]" w:date="2024-05-14T15:30:26Z">
        <w:r>
          <w:rPr>
            <w:rFonts w:hint="eastAsia"/>
            <w:lang w:val="en-US" w:eastAsia="zh-CN"/>
          </w:rPr>
          <w:t>产生</w:t>
        </w:r>
      </w:ins>
      <w:ins w:id="5276" w:author="小峰 [2]" w:date="2024-05-14T15:30:45Z">
        <w:r>
          <w:rPr>
            <w:rFonts w:hint="eastAsia"/>
            <w:lang w:val="en-US" w:eastAsia="zh-CN"/>
          </w:rPr>
          <w:t>。</w:t>
        </w:r>
      </w:ins>
      <w:ins w:id="5277" w:author="小峰 [2]" w:date="2024-05-14T15:31:13Z">
        <w:r>
          <w:rPr>
            <w:rFonts w:hint="eastAsia"/>
            <w:lang w:val="en-US" w:eastAsia="zh-CN"/>
          </w:rPr>
          <w:t>所以</w:t>
        </w:r>
      </w:ins>
      <w:ins w:id="5278" w:author="小峰 [2]" w:date="2024-05-14T15:31:18Z">
        <w:r>
          <w:rPr>
            <w:rFonts w:hint="eastAsia"/>
            <w:lang w:val="en-US" w:eastAsia="zh-CN"/>
          </w:rPr>
          <w:t>IIC</w:t>
        </w:r>
      </w:ins>
      <w:ins w:id="5279" w:author="小峰 [2]" w:date="2024-05-14T15:31:19Z">
        <w:r>
          <w:rPr>
            <w:rFonts w:hint="eastAsia"/>
            <w:lang w:val="en-US" w:eastAsia="zh-CN"/>
          </w:rPr>
          <w:t>中</w:t>
        </w:r>
      </w:ins>
      <w:ins w:id="5280" w:author="小峰 [2]" w:date="2024-05-14T15:31:20Z">
        <w:r>
          <w:rPr>
            <w:rFonts w:hint="eastAsia"/>
            <w:lang w:val="en-US" w:eastAsia="zh-CN"/>
          </w:rPr>
          <w:t>的</w:t>
        </w:r>
      </w:ins>
      <w:ins w:id="5281" w:author="小峰 [2]" w:date="2024-05-14T15:31:25Z">
        <w:r>
          <w:rPr>
            <w:rFonts w:hint="eastAsia"/>
            <w:lang w:val="en-US" w:eastAsia="zh-CN"/>
          </w:rPr>
          <w:t>主机</w:t>
        </w:r>
      </w:ins>
      <w:ins w:id="5282" w:author="小峰 [2]" w:date="2024-05-14T15:31:30Z">
        <w:r>
          <w:rPr>
            <w:rFonts w:hint="eastAsia"/>
            <w:lang w:val="en-US" w:eastAsia="zh-CN"/>
          </w:rPr>
          <w:t>不唯一</w:t>
        </w:r>
      </w:ins>
      <w:ins w:id="5283" w:author="小峰 [2]" w:date="2024-05-14T15:31:33Z">
        <w:r>
          <w:rPr>
            <w:rFonts w:hint="eastAsia"/>
            <w:lang w:val="en-US" w:eastAsia="zh-CN"/>
          </w:rPr>
          <w:t>，</w:t>
        </w:r>
      </w:ins>
      <w:ins w:id="5284" w:author="小峰 [2]" w:date="2024-05-14T15:31:36Z">
        <w:r>
          <w:rPr>
            <w:rFonts w:hint="eastAsia"/>
            <w:lang w:val="en-US" w:eastAsia="zh-CN"/>
          </w:rPr>
          <w:t>任何</w:t>
        </w:r>
      </w:ins>
      <w:ins w:id="5285" w:author="小峰 [2]" w:date="2024-05-14T15:31:37Z">
        <w:r>
          <w:rPr>
            <w:rFonts w:hint="eastAsia"/>
            <w:lang w:val="en-US" w:eastAsia="zh-CN"/>
          </w:rPr>
          <w:t>一个</w:t>
        </w:r>
      </w:ins>
      <w:ins w:id="5286" w:author="小峰 [2]" w:date="2024-05-14T15:31:39Z">
        <w:r>
          <w:rPr>
            <w:rFonts w:hint="eastAsia"/>
            <w:lang w:val="en-US" w:eastAsia="zh-CN"/>
          </w:rPr>
          <w:t>能</w:t>
        </w:r>
      </w:ins>
      <w:ins w:id="5287" w:author="小峰 [2]" w:date="2024-05-14T15:31:50Z">
        <w:r>
          <w:rPr>
            <w:rFonts w:hint="eastAsia"/>
            <w:lang w:val="en-US" w:eastAsia="zh-CN"/>
          </w:rPr>
          <w:t>发送</w:t>
        </w:r>
      </w:ins>
      <w:ins w:id="5288" w:author="小峰 [2]" w:date="2024-05-14T15:31:51Z">
        <w:r>
          <w:rPr>
            <w:rFonts w:hint="eastAsia"/>
            <w:lang w:val="en-US" w:eastAsia="zh-CN"/>
          </w:rPr>
          <w:t>和</w:t>
        </w:r>
      </w:ins>
      <w:ins w:id="5289" w:author="小峰 [2]" w:date="2024-05-14T15:31:53Z">
        <w:r>
          <w:rPr>
            <w:rFonts w:hint="eastAsia"/>
            <w:lang w:val="en-US" w:eastAsia="zh-CN"/>
          </w:rPr>
          <w:t>接受</w:t>
        </w:r>
      </w:ins>
      <w:ins w:id="5290" w:author="小峰 [2]" w:date="2024-05-14T15:32:01Z">
        <w:r>
          <w:rPr>
            <w:rFonts w:hint="eastAsia"/>
            <w:lang w:val="en-US" w:eastAsia="zh-CN"/>
          </w:rPr>
          <w:t>的</w:t>
        </w:r>
      </w:ins>
      <w:ins w:id="5291" w:author="小峰 [2]" w:date="2024-05-14T15:32:03Z">
        <w:r>
          <w:rPr>
            <w:rFonts w:hint="eastAsia"/>
            <w:lang w:val="en-US" w:eastAsia="zh-CN"/>
          </w:rPr>
          <w:t>设备</w:t>
        </w:r>
      </w:ins>
      <w:ins w:id="5292" w:author="小峰 [2]" w:date="2024-05-14T15:32:04Z">
        <w:r>
          <w:rPr>
            <w:rFonts w:hint="eastAsia"/>
            <w:lang w:val="en-US" w:eastAsia="zh-CN"/>
          </w:rPr>
          <w:t>都</w:t>
        </w:r>
      </w:ins>
      <w:ins w:id="5293" w:author="小峰 [2]" w:date="2024-05-14T15:32:08Z">
        <w:r>
          <w:rPr>
            <w:rFonts w:hint="eastAsia"/>
            <w:lang w:val="en-US" w:eastAsia="zh-CN"/>
          </w:rPr>
          <w:t>可以是</w:t>
        </w:r>
      </w:ins>
      <w:ins w:id="5294" w:author="小峰 [2]" w:date="2024-05-14T15:32:10Z">
        <w:r>
          <w:rPr>
            <w:rFonts w:hint="eastAsia"/>
            <w:lang w:val="en-US" w:eastAsia="zh-CN"/>
          </w:rPr>
          <w:t>主</w:t>
        </w:r>
      </w:ins>
      <w:ins w:id="5295" w:author="小峰 [2]" w:date="2024-05-14T15:32:12Z">
        <w:r>
          <w:rPr>
            <w:rFonts w:hint="eastAsia"/>
            <w:lang w:val="en-US" w:eastAsia="zh-CN"/>
          </w:rPr>
          <w:t>机</w:t>
        </w:r>
      </w:ins>
      <w:ins w:id="5296" w:author="小峰 [2]" w:date="2024-05-14T15:32:18Z">
        <w:r>
          <w:rPr>
            <w:rFonts w:hint="eastAsia"/>
            <w:lang w:val="en-US" w:eastAsia="zh-CN"/>
          </w:rPr>
          <w:t>，</w:t>
        </w:r>
      </w:ins>
      <w:ins w:id="5297" w:author="小峰 [2]" w:date="2024-05-14T15:32:22Z">
        <w:r>
          <w:rPr>
            <w:rFonts w:hint="eastAsia"/>
            <w:lang w:val="en-US" w:eastAsia="zh-CN"/>
          </w:rPr>
          <w:t>但是</w:t>
        </w:r>
      </w:ins>
      <w:ins w:id="5298" w:author="小峰 [2]" w:date="2024-05-14T15:32:27Z">
        <w:r>
          <w:rPr>
            <w:rFonts w:hint="eastAsia"/>
            <w:lang w:val="en-US" w:eastAsia="zh-CN"/>
          </w:rPr>
          <w:t>得</w:t>
        </w:r>
      </w:ins>
      <w:ins w:id="5299" w:author="小峰 [2]" w:date="2024-05-14T15:32:29Z">
        <w:r>
          <w:rPr>
            <w:rFonts w:hint="eastAsia"/>
            <w:lang w:val="en-US" w:eastAsia="zh-CN"/>
          </w:rPr>
          <w:t>注意</w:t>
        </w:r>
      </w:ins>
      <w:ins w:id="5300" w:author="小峰 [2]" w:date="2024-05-14T15:32:32Z">
        <w:r>
          <w:rPr>
            <w:rFonts w:hint="eastAsia"/>
            <w:lang w:val="en-US" w:eastAsia="zh-CN"/>
          </w:rPr>
          <w:t>在</w:t>
        </w:r>
      </w:ins>
      <w:ins w:id="5301" w:author="小峰 [2]" w:date="2024-05-14T15:32:35Z">
        <w:r>
          <w:rPr>
            <w:rFonts w:hint="eastAsia"/>
            <w:lang w:val="en-US" w:eastAsia="zh-CN"/>
          </w:rPr>
          <w:t>同一时刻</w:t>
        </w:r>
      </w:ins>
      <w:ins w:id="5302" w:author="小峰 [2]" w:date="2024-05-14T15:32:36Z">
        <w:r>
          <w:rPr>
            <w:rFonts w:hint="eastAsia"/>
            <w:lang w:val="en-US" w:eastAsia="zh-CN"/>
          </w:rPr>
          <w:t>不能</w:t>
        </w:r>
      </w:ins>
      <w:ins w:id="5303" w:author="小峰 [2]" w:date="2024-05-14T15:32:37Z">
        <w:r>
          <w:rPr>
            <w:rFonts w:hint="eastAsia"/>
            <w:lang w:val="en-US" w:eastAsia="zh-CN"/>
          </w:rPr>
          <w:t>出现</w:t>
        </w:r>
      </w:ins>
      <w:ins w:id="5304" w:author="小峰 [2]" w:date="2024-05-14T15:32:39Z">
        <w:r>
          <w:rPr>
            <w:rFonts w:hint="eastAsia"/>
            <w:lang w:val="en-US" w:eastAsia="zh-CN"/>
          </w:rPr>
          <w:t>两个</w:t>
        </w:r>
      </w:ins>
      <w:ins w:id="5305" w:author="小峰 [2]" w:date="2024-05-14T15:32:40Z">
        <w:r>
          <w:rPr>
            <w:rFonts w:hint="eastAsia"/>
            <w:lang w:val="en-US" w:eastAsia="zh-CN"/>
          </w:rPr>
          <w:t>主机</w:t>
        </w:r>
      </w:ins>
      <w:ins w:id="5306" w:author="小峰 [2]" w:date="2024-05-14T15:32:41Z">
        <w:r>
          <w:rPr>
            <w:rFonts w:hint="eastAsia"/>
            <w:lang w:val="en-US" w:eastAsia="zh-CN"/>
          </w:rPr>
          <w:t>，</w:t>
        </w:r>
      </w:ins>
      <w:ins w:id="5307" w:author="小峰 [2]" w:date="2024-05-14T15:32:42Z">
        <w:r>
          <w:rPr>
            <w:rFonts w:hint="eastAsia"/>
            <w:lang w:val="en-US" w:eastAsia="zh-CN"/>
          </w:rPr>
          <w:t>否则</w:t>
        </w:r>
      </w:ins>
      <w:ins w:id="5308" w:author="小峰 [2]" w:date="2024-05-14T15:33:14Z">
        <w:r>
          <w:rPr>
            <w:rFonts w:hint="eastAsia"/>
            <w:lang w:val="en-US" w:eastAsia="zh-CN"/>
          </w:rPr>
          <w:t>就会</w:t>
        </w:r>
      </w:ins>
      <w:ins w:id="5309" w:author="小峰 [2]" w:date="2024-05-14T15:33:15Z">
        <w:r>
          <w:rPr>
            <w:rFonts w:hint="eastAsia"/>
            <w:lang w:val="en-US" w:eastAsia="zh-CN"/>
          </w:rPr>
          <w:t>发生</w:t>
        </w:r>
      </w:ins>
      <w:ins w:id="5310" w:author="小峰 [2]" w:date="2024-05-14T15:33:17Z">
        <w:r>
          <w:rPr>
            <w:rFonts w:hint="eastAsia"/>
            <w:lang w:val="en-US" w:eastAsia="zh-CN"/>
          </w:rPr>
          <w:t>冲突</w:t>
        </w:r>
      </w:ins>
      <w:ins w:id="5311" w:author="小峰 [2]" w:date="2024-05-14T15:33:20Z">
        <w:r>
          <w:rPr>
            <w:rFonts w:hint="eastAsia"/>
            <w:lang w:val="en-US" w:eastAsia="zh-CN"/>
          </w:rPr>
          <w:t>。</w:t>
        </w:r>
      </w:ins>
    </w:p>
    <w:p>
      <w:pPr>
        <w:rPr>
          <w:ins w:id="5312" w:author="小峰 [2]" w:date="2024-05-14T15:40:30Z"/>
          <w:rFonts w:hint="eastAsia"/>
          <w:lang w:val="en-US" w:eastAsia="zh-CN"/>
        </w:rPr>
      </w:pPr>
      <w:ins w:id="5313" w:author="小峰 [2]" w:date="2024-05-14T15:33:30Z">
        <w:r>
          <w:rPr>
            <w:rFonts w:hint="eastAsia"/>
            <w:lang w:val="en-US" w:eastAsia="zh-CN"/>
          </w:rPr>
          <w:tab/>
        </w:r>
      </w:ins>
      <w:ins w:id="5314" w:author="小峰 [2]" w:date="2024-05-14T15:33:33Z">
        <w:r>
          <w:rPr>
            <w:rFonts w:hint="eastAsia"/>
            <w:lang w:val="en-US" w:eastAsia="zh-CN"/>
          </w:rPr>
          <w:t>通信</w:t>
        </w:r>
      </w:ins>
      <w:ins w:id="5315" w:author="小峰 [2]" w:date="2024-05-14T15:33:36Z">
        <w:r>
          <w:rPr>
            <w:rFonts w:hint="eastAsia"/>
            <w:lang w:val="en-US" w:eastAsia="zh-CN"/>
          </w:rPr>
          <w:t>有</w:t>
        </w:r>
      </w:ins>
      <w:ins w:id="5316" w:author="小峰 [2]" w:date="2024-05-14T15:33:38Z">
        <w:r>
          <w:rPr>
            <w:rFonts w:hint="eastAsia"/>
            <w:lang w:val="en-US" w:eastAsia="zh-CN"/>
          </w:rPr>
          <w:t>单工</w:t>
        </w:r>
      </w:ins>
      <w:ins w:id="5317" w:author="小峰 [2]" w:date="2024-05-14T15:33:39Z">
        <w:r>
          <w:rPr>
            <w:rFonts w:hint="eastAsia"/>
            <w:lang w:val="en-US" w:eastAsia="zh-CN"/>
          </w:rPr>
          <w:t>、</w:t>
        </w:r>
      </w:ins>
      <w:ins w:id="5318" w:author="小峰 [2]" w:date="2024-05-14T15:33:42Z">
        <w:r>
          <w:rPr>
            <w:rFonts w:hint="eastAsia"/>
            <w:lang w:val="en-US" w:eastAsia="zh-CN"/>
          </w:rPr>
          <w:t>半</w:t>
        </w:r>
      </w:ins>
      <w:ins w:id="5319" w:author="小峰 [2]" w:date="2024-05-14T15:33:48Z">
        <w:r>
          <w:rPr>
            <w:rFonts w:hint="eastAsia"/>
            <w:lang w:val="en-US" w:eastAsia="zh-CN"/>
          </w:rPr>
          <w:t>双工</w:t>
        </w:r>
      </w:ins>
      <w:ins w:id="5320" w:author="小峰 [2]" w:date="2024-05-14T15:33:50Z">
        <w:r>
          <w:rPr>
            <w:rFonts w:hint="eastAsia"/>
            <w:lang w:val="en-US" w:eastAsia="zh-CN"/>
          </w:rPr>
          <w:t>和</w:t>
        </w:r>
      </w:ins>
      <w:ins w:id="5321" w:author="小峰 [2]" w:date="2024-05-14T15:33:53Z">
        <w:r>
          <w:rPr>
            <w:rFonts w:hint="eastAsia"/>
            <w:lang w:val="en-US" w:eastAsia="zh-CN"/>
          </w:rPr>
          <w:t>全双工</w:t>
        </w:r>
      </w:ins>
      <w:ins w:id="5322" w:author="小峰 [2]" w:date="2024-05-14T15:33:55Z">
        <w:r>
          <w:rPr>
            <w:rFonts w:hint="eastAsia"/>
            <w:lang w:val="en-US" w:eastAsia="zh-CN"/>
          </w:rPr>
          <w:t>通信</w:t>
        </w:r>
      </w:ins>
      <w:ins w:id="5323" w:author="小峰 [2]" w:date="2024-05-14T15:33:56Z">
        <w:r>
          <w:rPr>
            <w:rFonts w:hint="eastAsia"/>
            <w:lang w:val="en-US" w:eastAsia="zh-CN"/>
          </w:rPr>
          <w:t>。</w:t>
        </w:r>
      </w:ins>
      <w:ins w:id="5324" w:author="小峰 [2]" w:date="2024-05-14T15:33:59Z">
        <w:r>
          <w:rPr>
            <w:rFonts w:hint="eastAsia"/>
            <w:lang w:val="en-US" w:eastAsia="zh-CN"/>
          </w:rPr>
          <w:t>IIC</w:t>
        </w:r>
      </w:ins>
      <w:ins w:id="5325" w:author="小峰 [2]" w:date="2024-05-14T15:34:00Z">
        <w:r>
          <w:rPr>
            <w:rFonts w:hint="eastAsia"/>
            <w:lang w:val="en-US" w:eastAsia="zh-CN"/>
          </w:rPr>
          <w:t>虽然</w:t>
        </w:r>
      </w:ins>
      <w:ins w:id="5326" w:author="小峰 [2]" w:date="2024-05-14T15:34:01Z">
        <w:r>
          <w:rPr>
            <w:rFonts w:hint="eastAsia"/>
            <w:lang w:val="en-US" w:eastAsia="zh-CN"/>
          </w:rPr>
          <w:t>是</w:t>
        </w:r>
      </w:ins>
      <w:ins w:id="5327" w:author="小峰 [2]" w:date="2024-05-14T15:34:04Z">
        <w:r>
          <w:rPr>
            <w:rFonts w:hint="eastAsia"/>
            <w:lang w:val="en-US" w:eastAsia="zh-CN"/>
          </w:rPr>
          <w:t>双向</w:t>
        </w:r>
      </w:ins>
      <w:ins w:id="5328" w:author="小峰 [2]" w:date="2024-05-14T15:34:06Z">
        <w:r>
          <w:rPr>
            <w:rFonts w:hint="eastAsia"/>
            <w:lang w:val="en-US" w:eastAsia="zh-CN"/>
          </w:rPr>
          <w:t>传输</w:t>
        </w:r>
      </w:ins>
      <w:ins w:id="5329" w:author="小峰 [2]" w:date="2024-05-14T15:34:07Z">
        <w:r>
          <w:rPr>
            <w:rFonts w:hint="eastAsia"/>
            <w:lang w:val="en-US" w:eastAsia="zh-CN"/>
          </w:rPr>
          <w:t>，</w:t>
        </w:r>
      </w:ins>
      <w:ins w:id="5330" w:author="小峰 [2]" w:date="2024-05-14T15:34:08Z">
        <w:r>
          <w:rPr>
            <w:rFonts w:hint="eastAsia"/>
            <w:lang w:val="en-US" w:eastAsia="zh-CN"/>
          </w:rPr>
          <w:t>但是</w:t>
        </w:r>
      </w:ins>
      <w:ins w:id="5331" w:author="小峰 [2]" w:date="2024-05-14T15:34:20Z">
        <w:r>
          <w:rPr>
            <w:rFonts w:hint="eastAsia"/>
            <w:lang w:val="en-US" w:eastAsia="zh-CN"/>
          </w:rPr>
          <w:t>不是</w:t>
        </w:r>
      </w:ins>
      <w:ins w:id="5332" w:author="小峰 [2]" w:date="2024-05-14T15:34:25Z">
        <w:r>
          <w:rPr>
            <w:rFonts w:hint="eastAsia"/>
            <w:lang w:val="en-US" w:eastAsia="zh-CN"/>
          </w:rPr>
          <w:t>全双工</w:t>
        </w:r>
      </w:ins>
      <w:ins w:id="5333" w:author="小峰 [2]" w:date="2024-05-14T15:34:32Z">
        <w:r>
          <w:rPr>
            <w:rFonts w:hint="eastAsia"/>
            <w:lang w:val="en-US" w:eastAsia="zh-CN"/>
          </w:rPr>
          <w:t>，</w:t>
        </w:r>
      </w:ins>
      <w:ins w:id="5334" w:author="小峰 [2]" w:date="2024-05-14T15:34:42Z">
        <w:r>
          <w:rPr>
            <w:rFonts w:hint="eastAsia"/>
            <w:lang w:val="en-US" w:eastAsia="zh-CN"/>
          </w:rPr>
          <w:t>而是</w:t>
        </w:r>
      </w:ins>
      <w:ins w:id="5335" w:author="小峰 [2]" w:date="2024-05-14T15:34:35Z">
        <w:r>
          <w:rPr>
            <w:rFonts w:hint="eastAsia"/>
            <w:lang w:val="en-US" w:eastAsia="zh-CN"/>
          </w:rPr>
          <w:t>半双工</w:t>
        </w:r>
      </w:ins>
      <w:ins w:id="5336" w:author="小峰 [2]" w:date="2024-05-14T15:34:37Z">
        <w:r>
          <w:rPr>
            <w:rFonts w:hint="eastAsia"/>
            <w:lang w:val="en-US" w:eastAsia="zh-CN"/>
          </w:rPr>
          <w:t>通信</w:t>
        </w:r>
      </w:ins>
      <w:ins w:id="5337" w:author="小峰 [2]" w:date="2024-05-14T15:34:46Z">
        <w:r>
          <w:rPr>
            <w:rFonts w:hint="eastAsia"/>
            <w:lang w:val="en-US" w:eastAsia="zh-CN"/>
          </w:rPr>
          <w:t>，</w:t>
        </w:r>
      </w:ins>
      <w:ins w:id="5338" w:author="小峰 [2]" w:date="2024-05-14T15:34:47Z">
        <w:r>
          <w:rPr>
            <w:rFonts w:hint="eastAsia"/>
            <w:lang w:val="en-US" w:eastAsia="zh-CN"/>
          </w:rPr>
          <w:t>因为</w:t>
        </w:r>
      </w:ins>
      <w:ins w:id="5339" w:author="小峰 [2]" w:date="2024-05-14T15:34:51Z">
        <w:r>
          <w:rPr>
            <w:rFonts w:hint="eastAsia"/>
            <w:lang w:val="en-US" w:eastAsia="zh-CN"/>
          </w:rPr>
          <w:t>同一时刻</w:t>
        </w:r>
      </w:ins>
      <w:ins w:id="5340" w:author="小峰 [2]" w:date="2024-05-14T15:34:55Z">
        <w:r>
          <w:rPr>
            <w:rFonts w:hint="eastAsia"/>
            <w:lang w:val="en-US" w:eastAsia="zh-CN"/>
          </w:rPr>
          <w:t>只</w:t>
        </w:r>
      </w:ins>
      <w:ins w:id="5341" w:author="小峰 [2]" w:date="2024-05-14T15:34:59Z">
        <w:r>
          <w:rPr>
            <w:rFonts w:hint="eastAsia"/>
            <w:lang w:val="en-US" w:eastAsia="zh-CN"/>
          </w:rPr>
          <w:t>可以</w:t>
        </w:r>
      </w:ins>
      <w:ins w:id="5342" w:author="小峰 [2]" w:date="2024-05-14T15:35:02Z">
        <w:r>
          <w:rPr>
            <w:rFonts w:hint="eastAsia"/>
            <w:lang w:val="en-US" w:eastAsia="zh-CN"/>
          </w:rPr>
          <w:t>单向</w:t>
        </w:r>
      </w:ins>
      <w:ins w:id="5343" w:author="小峰 [2]" w:date="2024-05-14T15:35:03Z">
        <w:r>
          <w:rPr>
            <w:rFonts w:hint="eastAsia"/>
            <w:lang w:val="en-US" w:eastAsia="zh-CN"/>
          </w:rPr>
          <w:t>通信</w:t>
        </w:r>
      </w:ins>
      <w:ins w:id="5344" w:author="小峰 [2]" w:date="2024-05-14T15:35:04Z">
        <w:r>
          <w:rPr>
            <w:rFonts w:hint="eastAsia"/>
            <w:lang w:val="en-US" w:eastAsia="zh-CN"/>
          </w:rPr>
          <w:t>，</w:t>
        </w:r>
      </w:ins>
      <w:ins w:id="5345" w:author="小峰 [2]" w:date="2024-05-14T15:35:06Z">
        <w:r>
          <w:rPr>
            <w:rFonts w:hint="eastAsia"/>
            <w:lang w:val="en-US" w:eastAsia="zh-CN"/>
          </w:rPr>
          <w:t>也就是</w:t>
        </w:r>
      </w:ins>
      <w:ins w:id="5346" w:author="小峰 [2]" w:date="2024-05-14T15:35:07Z">
        <w:r>
          <w:rPr>
            <w:rFonts w:hint="eastAsia"/>
            <w:lang w:val="en-US" w:eastAsia="zh-CN"/>
          </w:rPr>
          <w:t>主机</w:t>
        </w:r>
      </w:ins>
      <w:ins w:id="5347" w:author="小峰 [2]" w:date="2024-05-14T15:35:24Z">
        <w:r>
          <w:rPr>
            <w:rFonts w:hint="eastAsia"/>
            <w:lang w:val="en-US" w:eastAsia="zh-CN"/>
          </w:rPr>
          <w:t>产生</w:t>
        </w:r>
      </w:ins>
      <w:ins w:id="5348" w:author="小峰 [2]" w:date="2024-05-14T15:35:44Z">
        <w:r>
          <w:rPr>
            <w:rFonts w:hint="eastAsia"/>
            <w:lang w:val="en-US" w:eastAsia="zh-CN"/>
          </w:rPr>
          <w:t>时钟</w:t>
        </w:r>
      </w:ins>
      <w:ins w:id="5349" w:author="小峰 [2]" w:date="2024-05-14T15:35:27Z">
        <w:r>
          <w:rPr>
            <w:rFonts w:hint="eastAsia"/>
            <w:lang w:val="en-US" w:eastAsia="zh-CN"/>
          </w:rPr>
          <w:t>和</w:t>
        </w:r>
      </w:ins>
      <w:ins w:id="5350" w:author="小峰 [2]" w:date="2024-05-14T15:35:31Z">
        <w:r>
          <w:rPr>
            <w:rFonts w:hint="eastAsia"/>
            <w:lang w:val="en-US" w:eastAsia="zh-CN"/>
          </w:rPr>
          <w:t>发</w:t>
        </w:r>
      </w:ins>
      <w:ins w:id="5351" w:author="小峰 [2]" w:date="2024-05-14T15:35:35Z">
        <w:r>
          <w:rPr>
            <w:rFonts w:hint="eastAsia"/>
            <w:lang w:val="en-US" w:eastAsia="zh-CN"/>
          </w:rPr>
          <w:t>送</w:t>
        </w:r>
      </w:ins>
      <w:ins w:id="5352" w:author="小峰 [2]" w:date="2024-05-14T15:35:48Z">
        <w:r>
          <w:rPr>
            <w:rFonts w:hint="eastAsia"/>
            <w:lang w:val="en-US" w:eastAsia="zh-CN"/>
          </w:rPr>
          <w:t>数据</w:t>
        </w:r>
      </w:ins>
      <w:ins w:id="5353" w:author="小峰 [2]" w:date="2024-05-14T15:35:49Z">
        <w:r>
          <w:rPr>
            <w:rFonts w:hint="eastAsia"/>
            <w:lang w:val="en-US" w:eastAsia="zh-CN"/>
          </w:rPr>
          <w:t>。</w:t>
        </w:r>
      </w:ins>
      <w:ins w:id="5354" w:author="小峰 [2]" w:date="2024-05-14T15:37:35Z">
        <w:r>
          <w:rPr>
            <w:rFonts w:hint="eastAsia"/>
            <w:lang w:val="en-US" w:eastAsia="zh-CN"/>
          </w:rPr>
          <w:t>至此</w:t>
        </w:r>
      </w:ins>
      <w:ins w:id="5355" w:author="小峰 [2]" w:date="2024-05-14T15:37:36Z">
        <w:r>
          <w:rPr>
            <w:rFonts w:hint="eastAsia"/>
            <w:lang w:val="en-US" w:eastAsia="zh-CN"/>
          </w:rPr>
          <w:t>，我们</w:t>
        </w:r>
      </w:ins>
      <w:ins w:id="5356" w:author="小峰 [2]" w:date="2024-05-14T15:37:37Z">
        <w:r>
          <w:rPr>
            <w:rFonts w:hint="eastAsia"/>
            <w:lang w:val="en-US" w:eastAsia="zh-CN"/>
          </w:rPr>
          <w:t>可</w:t>
        </w:r>
      </w:ins>
      <w:ins w:id="5357" w:author="小峰 [2]" w:date="2024-05-14T15:37:38Z">
        <w:r>
          <w:rPr>
            <w:rFonts w:hint="eastAsia"/>
            <w:lang w:val="en-US" w:eastAsia="zh-CN"/>
          </w:rPr>
          <w:t>分析</w:t>
        </w:r>
      </w:ins>
      <w:ins w:id="5358" w:author="小峰 [2]" w:date="2024-05-14T15:37:39Z">
        <w:r>
          <w:rPr>
            <w:rFonts w:hint="eastAsia"/>
            <w:lang w:val="en-US" w:eastAsia="zh-CN"/>
          </w:rPr>
          <w:t>出</w:t>
        </w:r>
      </w:ins>
      <w:ins w:id="5359" w:author="小峰 [2]" w:date="2024-05-14T15:37:41Z">
        <w:r>
          <w:rPr>
            <w:rFonts w:hint="eastAsia"/>
            <w:lang w:val="en-US" w:eastAsia="zh-CN"/>
          </w:rPr>
          <w:t>，</w:t>
        </w:r>
      </w:ins>
      <w:ins w:id="5360" w:author="小峰 [2]" w:date="2024-05-14T15:37:46Z">
        <w:r>
          <w:rPr>
            <w:rFonts w:hint="eastAsia"/>
            <w:lang w:val="en-US" w:eastAsia="zh-CN"/>
          </w:rPr>
          <w:t>主机</w:t>
        </w:r>
      </w:ins>
      <w:ins w:id="5361" w:author="小峰 [2]" w:date="2024-05-14T15:37:52Z">
        <w:r>
          <w:rPr>
            <w:rFonts w:hint="eastAsia"/>
            <w:lang w:val="en-US" w:eastAsia="zh-CN"/>
          </w:rPr>
          <w:t>主要</w:t>
        </w:r>
      </w:ins>
      <w:ins w:id="5362" w:author="小峰 [2]" w:date="2024-05-14T15:37:53Z">
        <w:r>
          <w:rPr>
            <w:rFonts w:hint="eastAsia"/>
            <w:lang w:val="en-US" w:eastAsia="zh-CN"/>
          </w:rPr>
          <w:t>是</w:t>
        </w:r>
      </w:ins>
      <w:ins w:id="5363" w:author="小峰 [2]" w:date="2024-05-14T15:37:56Z">
        <w:r>
          <w:rPr>
            <w:rFonts w:hint="eastAsia"/>
            <w:lang w:val="en-US" w:eastAsia="zh-CN"/>
          </w:rPr>
          <w:t>产生</w:t>
        </w:r>
      </w:ins>
      <w:ins w:id="5364" w:author="小峰 [2]" w:date="2024-05-14T15:37:58Z">
        <w:r>
          <w:rPr>
            <w:rFonts w:hint="eastAsia"/>
            <w:lang w:val="en-US" w:eastAsia="zh-CN"/>
          </w:rPr>
          <w:t>时钟</w:t>
        </w:r>
      </w:ins>
      <w:ins w:id="5365" w:author="小峰 [2]" w:date="2024-05-14T15:38:00Z">
        <w:r>
          <w:rPr>
            <w:rFonts w:hint="eastAsia"/>
            <w:lang w:val="en-US" w:eastAsia="zh-CN"/>
          </w:rPr>
          <w:t>，</w:t>
        </w:r>
      </w:ins>
      <w:ins w:id="5366" w:author="小峰 [2]" w:date="2024-05-14T15:38:06Z">
        <w:r>
          <w:rPr>
            <w:rFonts w:hint="eastAsia"/>
            <w:lang w:val="en-US" w:eastAsia="zh-CN"/>
          </w:rPr>
          <w:t>产生</w:t>
        </w:r>
      </w:ins>
      <w:ins w:id="5367" w:author="小峰 [2]" w:date="2024-05-14T15:38:22Z">
        <w:r>
          <w:rPr>
            <w:rFonts w:hint="eastAsia"/>
            <w:lang w:val="en-US" w:eastAsia="zh-CN"/>
          </w:rPr>
          <w:t>起始信号</w:t>
        </w:r>
      </w:ins>
      <w:ins w:id="5368" w:author="小峰 [2]" w:date="2024-05-14T15:38:24Z">
        <w:r>
          <w:rPr>
            <w:rFonts w:hint="eastAsia"/>
            <w:lang w:val="en-US" w:eastAsia="zh-CN"/>
          </w:rPr>
          <w:t>和</w:t>
        </w:r>
      </w:ins>
      <w:ins w:id="5369" w:author="小峰 [2]" w:date="2024-05-14T15:38:25Z">
        <w:r>
          <w:rPr>
            <w:rFonts w:hint="eastAsia"/>
            <w:lang w:val="en-US" w:eastAsia="zh-CN"/>
          </w:rPr>
          <w:t>结束</w:t>
        </w:r>
      </w:ins>
      <w:ins w:id="5370" w:author="小峰 [2]" w:date="2024-05-14T15:38:27Z">
        <w:r>
          <w:rPr>
            <w:rFonts w:hint="eastAsia"/>
            <w:lang w:val="en-US" w:eastAsia="zh-CN"/>
          </w:rPr>
          <w:t>信号</w:t>
        </w:r>
      </w:ins>
      <w:ins w:id="5371" w:author="小峰 [2]" w:date="2024-05-14T15:38:30Z">
        <w:r>
          <w:rPr>
            <w:rFonts w:hint="eastAsia"/>
            <w:lang w:val="en-US" w:eastAsia="zh-CN"/>
          </w:rPr>
          <w:t>，</w:t>
        </w:r>
      </w:ins>
      <w:ins w:id="5372" w:author="小峰 [2]" w:date="2024-05-14T15:38:35Z">
        <w:r>
          <w:rPr>
            <w:rFonts w:hint="eastAsia"/>
            <w:lang w:val="en-US" w:eastAsia="zh-CN"/>
          </w:rPr>
          <w:t>从机</w:t>
        </w:r>
      </w:ins>
      <w:ins w:id="5373" w:author="小峰 [2]" w:date="2024-05-14T15:38:51Z">
        <w:r>
          <w:rPr>
            <w:rFonts w:hint="eastAsia"/>
            <w:lang w:val="en-US" w:eastAsia="zh-CN"/>
          </w:rPr>
          <w:t>主要是</w:t>
        </w:r>
      </w:ins>
      <w:ins w:id="5374" w:author="小峰 [2]" w:date="2024-05-14T15:38:59Z">
        <w:r>
          <w:rPr>
            <w:rFonts w:hint="eastAsia"/>
            <w:lang w:val="en-US" w:eastAsia="zh-CN"/>
          </w:rPr>
          <w:t>带有</w:t>
        </w:r>
      </w:ins>
      <w:ins w:id="5375" w:author="小峰 [2]" w:date="2024-05-14T15:39:03Z">
        <w:r>
          <w:rPr>
            <w:rFonts w:hint="eastAsia"/>
            <w:lang w:val="en-US" w:eastAsia="zh-CN"/>
          </w:rPr>
          <w:t>设备</w:t>
        </w:r>
      </w:ins>
      <w:ins w:id="5376" w:author="小峰 [2]" w:date="2024-05-14T15:39:09Z">
        <w:r>
          <w:rPr>
            <w:rFonts w:hint="eastAsia"/>
            <w:lang w:val="en-US" w:eastAsia="zh-CN"/>
          </w:rPr>
          <w:t>地址</w:t>
        </w:r>
      </w:ins>
      <w:ins w:id="5377" w:author="小峰 [2]" w:date="2024-05-14T15:39:10Z">
        <w:r>
          <w:rPr>
            <w:rFonts w:hint="eastAsia"/>
            <w:lang w:val="en-US" w:eastAsia="zh-CN"/>
          </w:rPr>
          <w:t>，</w:t>
        </w:r>
      </w:ins>
      <w:ins w:id="5378" w:author="小峰 [2]" w:date="2024-05-14T15:39:12Z">
        <w:r>
          <w:rPr>
            <w:rFonts w:hint="eastAsia"/>
            <w:lang w:val="en-US" w:eastAsia="zh-CN"/>
          </w:rPr>
          <w:t>停止位</w:t>
        </w:r>
      </w:ins>
      <w:ins w:id="5379" w:author="小峰 [2]" w:date="2024-05-14T15:39:15Z">
        <w:r>
          <w:rPr>
            <w:rFonts w:hint="eastAsia"/>
            <w:lang w:val="en-US" w:eastAsia="zh-CN"/>
          </w:rPr>
          <w:t>检测</w:t>
        </w:r>
      </w:ins>
      <w:ins w:id="5380" w:author="小峰 [2]" w:date="2024-05-14T15:39:16Z">
        <w:r>
          <w:rPr>
            <w:rFonts w:hint="eastAsia"/>
            <w:lang w:val="en-US" w:eastAsia="zh-CN"/>
          </w:rPr>
          <w:t>。</w:t>
        </w:r>
      </w:ins>
    </w:p>
    <w:p>
      <w:pPr>
        <w:tabs>
          <w:tab w:val="left" w:pos="377"/>
        </w:tabs>
        <w:jc w:val="center"/>
        <w:rPr>
          <w:ins w:id="5382" w:author="小峰 [2]" w:date="2024-05-14T15:36:27Z"/>
          <w:rFonts w:hint="default"/>
          <w:lang w:val="en-US" w:eastAsia="zh-CN"/>
        </w:rPr>
        <w:pPrChange w:id="5381" w:author="小峰 [2]" w:date="2024-05-14T15:40:38Z">
          <w:pPr/>
        </w:pPrChange>
      </w:pPr>
      <w:ins w:id="5383" w:author="小峰 [2]" w:date="2024-05-14T15:43:58Z">
        <w:r>
          <w:rPr/>
          <w:drawing>
            <wp:inline distT="0" distB="0" distL="114300" distR="114300">
              <wp:extent cx="4667250" cy="2667000"/>
              <wp:effectExtent l="0" t="0" r="1143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55"/>
                      <a:stretch>
                        <a:fillRect/>
                      </a:stretch>
                    </pic:blipFill>
                    <pic:spPr>
                      <a:xfrm>
                        <a:off x="0" y="0"/>
                        <a:ext cx="4667250" cy="2667000"/>
                      </a:xfrm>
                      <a:prstGeom prst="rect">
                        <a:avLst/>
                      </a:prstGeom>
                      <a:noFill/>
                      <a:ln>
                        <a:noFill/>
                      </a:ln>
                    </pic:spPr>
                  </pic:pic>
                </a:graphicData>
              </a:graphic>
            </wp:inline>
          </w:drawing>
        </w:r>
      </w:ins>
    </w:p>
    <w:p>
      <w:pPr>
        <w:pStyle w:val="22"/>
        <w:rPr>
          <w:ins w:id="5386" w:author="小峰 [2]" w:date="2024-05-14T15:41:15Z"/>
          <w:rFonts w:hint="default"/>
          <w:lang w:val="en-US" w:eastAsia="zh-CN"/>
        </w:rPr>
        <w:pPrChange w:id="5385" w:author="小峰 [2]" w:date="2024-05-14T15:44:35Z">
          <w:pPr/>
        </w:pPrChange>
      </w:pPr>
      <w:ins w:id="5387" w:author="小峰 [2]" w:date="2024-05-14T15:41:50Z">
        <w:r>
          <w:rPr>
            <w:rFonts w:hint="eastAsia"/>
            <w:lang w:val="en-US" w:eastAsia="zh-CN"/>
          </w:rPr>
          <w:tab/>
        </w:r>
      </w:ins>
      <w:ins w:id="5388" w:author="小峰 [2]" w:date="2024-05-14T15:44:08Z">
        <w:r>
          <w:rPr>
            <w:rFonts w:hint="eastAsia"/>
            <w:lang w:val="en-US" w:eastAsia="zh-CN"/>
          </w:rPr>
          <w:t>图</w:t>
        </w:r>
      </w:ins>
      <w:ins w:id="5389" w:author="小峰 [2]" w:date="2024-05-14T15:44:09Z">
        <w:r>
          <w:rPr>
            <w:rFonts w:hint="eastAsia"/>
            <w:lang w:val="en-US" w:eastAsia="zh-CN"/>
          </w:rPr>
          <w:t>4.</w:t>
        </w:r>
      </w:ins>
      <w:ins w:id="5390" w:author="小峰 [2]" w:date="2024-05-14T15:44:10Z">
        <w:r>
          <w:rPr>
            <w:rFonts w:hint="eastAsia"/>
            <w:lang w:val="en-US" w:eastAsia="zh-CN"/>
          </w:rPr>
          <w:t>1</w:t>
        </w:r>
      </w:ins>
      <w:ins w:id="5391" w:author="小峰 [2]" w:date="2024-05-14T15:44:11Z">
        <w:r>
          <w:rPr>
            <w:rFonts w:hint="eastAsia"/>
            <w:lang w:val="en-US" w:eastAsia="zh-CN"/>
          </w:rPr>
          <w:t>0</w:t>
        </w:r>
      </w:ins>
      <w:ins w:id="5392" w:author="小峰 [2]" w:date="2024-05-14T15:44:15Z">
        <w:r>
          <w:rPr>
            <w:rFonts w:hint="eastAsia"/>
            <w:lang w:val="en-US" w:eastAsia="zh-CN"/>
          </w:rPr>
          <w:t xml:space="preserve">  </w:t>
        </w:r>
      </w:ins>
      <w:ins w:id="5393" w:author="小峰 [2]" w:date="2024-05-14T15:44:17Z">
        <w:r>
          <w:rPr>
            <w:rFonts w:hint="eastAsia"/>
            <w:lang w:val="en-US" w:eastAsia="zh-CN"/>
          </w:rPr>
          <w:t>IIC</w:t>
        </w:r>
      </w:ins>
      <w:ins w:id="5394" w:author="小峰 [2]" w:date="2024-05-14T15:44:18Z">
        <w:r>
          <w:rPr>
            <w:rFonts w:hint="eastAsia"/>
            <w:lang w:val="en-US" w:eastAsia="zh-CN"/>
          </w:rPr>
          <w:t>物理</w:t>
        </w:r>
      </w:ins>
      <w:ins w:id="5395" w:author="小峰 [2]" w:date="2024-05-14T15:44:22Z">
        <w:r>
          <w:rPr>
            <w:rFonts w:hint="eastAsia"/>
            <w:lang w:val="en-US" w:eastAsia="zh-CN"/>
          </w:rPr>
          <w:t>结构</w:t>
        </w:r>
      </w:ins>
      <w:ins w:id="5396" w:author="小峰 [2]" w:date="2024-05-14T15:44:23Z">
        <w:r>
          <w:rPr>
            <w:rFonts w:hint="eastAsia"/>
            <w:lang w:val="en-US" w:eastAsia="zh-CN"/>
          </w:rPr>
          <w:t>图</w:t>
        </w:r>
      </w:ins>
    </w:p>
    <w:p>
      <w:pPr>
        <w:rPr>
          <w:ins w:id="5398" w:author="小峰 [2]" w:date="2024-05-14T16:13:01Z"/>
          <w:rFonts w:hint="eastAsia"/>
          <w:lang w:val="en-US" w:eastAsia="zh-CN"/>
        </w:rPr>
        <w:pPrChange w:id="5397" w:author="小峰 [2]" w:date="2024-05-14T15:41:13Z">
          <w:pPr/>
        </w:pPrChange>
      </w:pPr>
      <w:ins w:id="5399" w:author="小峰 [2]" w:date="2024-05-14T15:45:43Z">
        <w:r>
          <w:rPr>
            <w:rFonts w:hint="eastAsia"/>
            <w:lang w:val="en-US" w:eastAsia="zh-CN"/>
          </w:rPr>
          <w:tab/>
        </w:r>
      </w:ins>
    </w:p>
    <w:p>
      <w:pPr>
        <w:rPr>
          <w:ins w:id="5401" w:author="小峰 [2]" w:date="2024-05-14T15:54:24Z"/>
          <w:rFonts w:hint="eastAsia"/>
          <w:lang w:val="en-US" w:eastAsia="zh-CN"/>
        </w:rPr>
        <w:pPrChange w:id="5400" w:author="小峰 [2]" w:date="2024-05-14T15:41:13Z">
          <w:pPr/>
        </w:pPrChange>
      </w:pPr>
      <w:ins w:id="5402" w:author="小峰 [2]" w:date="2024-05-14T16:13:03Z">
        <w:r>
          <w:rPr>
            <w:rFonts w:hint="eastAsia"/>
            <w:lang w:val="en-US" w:eastAsia="zh-CN"/>
          </w:rPr>
          <w:tab/>
        </w:r>
      </w:ins>
      <w:ins w:id="5403" w:author="小峰 [2]" w:date="2024-05-14T15:45:44Z">
        <w:r>
          <w:rPr>
            <w:rFonts w:hint="eastAsia"/>
            <w:lang w:val="en-US" w:eastAsia="zh-CN"/>
          </w:rPr>
          <w:t>在</w:t>
        </w:r>
      </w:ins>
      <w:ins w:id="5404" w:author="小峰 [2]" w:date="2024-05-14T15:45:52Z">
        <w:r>
          <w:rPr>
            <w:rFonts w:hint="eastAsia"/>
            <w:lang w:val="en-US" w:eastAsia="zh-CN"/>
          </w:rPr>
          <w:t>模拟</w:t>
        </w:r>
      </w:ins>
      <w:ins w:id="5405" w:author="小峰 [2]" w:date="2024-05-14T15:45:55Z">
        <w:r>
          <w:rPr>
            <w:rFonts w:hint="eastAsia"/>
            <w:lang w:val="en-US" w:eastAsia="zh-CN"/>
          </w:rPr>
          <w:t>电子</w:t>
        </w:r>
      </w:ins>
      <w:ins w:id="5406" w:author="小峰 [2]" w:date="2024-05-14T15:45:56Z">
        <w:r>
          <w:rPr>
            <w:rFonts w:hint="eastAsia"/>
            <w:lang w:val="en-US" w:eastAsia="zh-CN"/>
          </w:rPr>
          <w:t>电路</w:t>
        </w:r>
      </w:ins>
      <w:ins w:id="5407" w:author="小峰 [2]" w:date="2024-05-14T15:45:58Z">
        <w:r>
          <w:rPr>
            <w:rFonts w:hint="eastAsia"/>
            <w:lang w:val="en-US" w:eastAsia="zh-CN"/>
          </w:rPr>
          <w:t>中</w:t>
        </w:r>
      </w:ins>
      <w:ins w:id="5408" w:author="小峰 [2]" w:date="2024-05-14T15:46:16Z">
        <w:r>
          <w:rPr>
            <w:rFonts w:hint="eastAsia"/>
            <w:lang w:val="en-US" w:eastAsia="zh-CN"/>
          </w:rPr>
          <w:t>三</w:t>
        </w:r>
      </w:ins>
      <w:ins w:id="5409" w:author="小峰 [2]" w:date="2024-05-14T15:46:20Z">
        <w:r>
          <w:rPr>
            <w:rFonts w:hint="eastAsia"/>
            <w:lang w:val="en-US" w:eastAsia="zh-CN"/>
          </w:rPr>
          <w:t>态</w:t>
        </w:r>
      </w:ins>
      <w:ins w:id="5410" w:author="小峰 [2]" w:date="2024-05-14T15:46:23Z">
        <w:r>
          <w:rPr>
            <w:rFonts w:hint="eastAsia"/>
            <w:lang w:val="en-US" w:eastAsia="zh-CN"/>
          </w:rPr>
          <w:t>门</w:t>
        </w:r>
      </w:ins>
      <w:ins w:id="5411" w:author="小峰 [2]" w:date="2024-05-14T15:46:27Z">
        <w:r>
          <w:rPr>
            <w:rFonts w:hint="eastAsia"/>
            <w:lang w:val="en-US" w:eastAsia="zh-CN"/>
          </w:rPr>
          <w:t>电路</w:t>
        </w:r>
      </w:ins>
      <w:ins w:id="5412" w:author="小峰 [2]" w:date="2024-05-14T15:46:28Z">
        <w:r>
          <w:rPr>
            <w:rFonts w:hint="eastAsia"/>
            <w:lang w:val="en-US" w:eastAsia="zh-CN"/>
          </w:rPr>
          <w:t>中</w:t>
        </w:r>
      </w:ins>
      <w:ins w:id="5413" w:author="小峰 [2]" w:date="2024-05-14T15:46:38Z">
        <w:r>
          <w:rPr>
            <w:rFonts w:hint="eastAsia"/>
            <w:lang w:val="en-US" w:eastAsia="zh-CN"/>
          </w:rPr>
          <w:t>，</w:t>
        </w:r>
      </w:ins>
      <w:ins w:id="5414" w:author="小峰 [2]" w:date="2024-05-14T15:46:44Z">
        <w:r>
          <w:rPr>
            <w:rFonts w:hint="eastAsia"/>
            <w:lang w:val="en-US" w:eastAsia="zh-CN"/>
          </w:rPr>
          <w:t>逻辑门</w:t>
        </w:r>
      </w:ins>
      <w:ins w:id="5415" w:author="小峰 [2]" w:date="2024-05-14T15:46:53Z">
        <w:r>
          <w:rPr>
            <w:rFonts w:hint="eastAsia"/>
            <w:lang w:val="en-US" w:eastAsia="zh-CN"/>
          </w:rPr>
          <w:t>输出</w:t>
        </w:r>
      </w:ins>
      <w:ins w:id="5416" w:author="小峰 [2]" w:date="2024-05-14T15:47:02Z">
        <w:r>
          <w:rPr>
            <w:rFonts w:hint="eastAsia"/>
            <w:lang w:val="en-US" w:eastAsia="zh-CN"/>
          </w:rPr>
          <w:t>有</w:t>
        </w:r>
      </w:ins>
      <w:ins w:id="5417" w:author="小峰 [2]" w:date="2024-05-14T15:47:04Z">
        <w:r>
          <w:rPr>
            <w:rFonts w:hint="eastAsia"/>
            <w:lang w:val="en-US" w:eastAsia="zh-CN"/>
          </w:rPr>
          <w:t>三种</w:t>
        </w:r>
      </w:ins>
      <w:ins w:id="5418" w:author="小峰 [2]" w:date="2024-05-14T15:47:09Z">
        <w:r>
          <w:rPr>
            <w:rFonts w:hint="eastAsia"/>
            <w:lang w:val="en-US" w:eastAsia="zh-CN"/>
          </w:rPr>
          <w:t>状态</w:t>
        </w:r>
      </w:ins>
      <w:ins w:id="5419" w:author="小峰 [2]" w:date="2024-05-14T15:47:10Z">
        <w:r>
          <w:rPr>
            <w:rFonts w:hint="eastAsia"/>
            <w:lang w:val="en-US" w:eastAsia="zh-CN"/>
          </w:rPr>
          <w:t>，</w:t>
        </w:r>
      </w:ins>
      <w:ins w:id="5420" w:author="小峰 [2]" w:date="2024-05-14T15:47:11Z">
        <w:r>
          <w:rPr>
            <w:rFonts w:hint="eastAsia"/>
            <w:lang w:val="en-US" w:eastAsia="zh-CN"/>
          </w:rPr>
          <w:t>分别</w:t>
        </w:r>
      </w:ins>
      <w:ins w:id="5421" w:author="小峰 [2]" w:date="2024-05-14T15:47:12Z">
        <w:r>
          <w:rPr>
            <w:rFonts w:hint="eastAsia"/>
            <w:lang w:val="en-US" w:eastAsia="zh-CN"/>
          </w:rPr>
          <w:t>是</w:t>
        </w:r>
      </w:ins>
      <w:ins w:id="5422" w:author="小峰 [2]" w:date="2024-05-14T15:47:18Z">
        <w:r>
          <w:rPr>
            <w:rFonts w:hint="eastAsia"/>
            <w:lang w:val="en-US" w:eastAsia="zh-CN"/>
          </w:rPr>
          <w:t>高电平</w:t>
        </w:r>
      </w:ins>
      <w:ins w:id="5423" w:author="小峰 [2]" w:date="2024-05-14T15:47:19Z">
        <w:r>
          <w:rPr>
            <w:rFonts w:hint="eastAsia"/>
            <w:lang w:val="en-US" w:eastAsia="zh-CN"/>
          </w:rPr>
          <w:t>、</w:t>
        </w:r>
      </w:ins>
      <w:ins w:id="5424" w:author="小峰 [2]" w:date="2024-05-14T15:47:21Z">
        <w:r>
          <w:rPr>
            <w:rFonts w:hint="eastAsia"/>
            <w:lang w:val="en-US" w:eastAsia="zh-CN"/>
          </w:rPr>
          <w:t>低电平</w:t>
        </w:r>
      </w:ins>
      <w:ins w:id="5425" w:author="小峰 [2]" w:date="2024-05-14T15:47:27Z">
        <w:r>
          <w:rPr>
            <w:rFonts w:hint="eastAsia"/>
            <w:lang w:val="en-US" w:eastAsia="zh-CN"/>
          </w:rPr>
          <w:t>以及</w:t>
        </w:r>
      </w:ins>
      <w:ins w:id="5426" w:author="小峰 [2]" w:date="2024-05-14T15:47:33Z">
        <w:r>
          <w:rPr>
            <w:rFonts w:hint="eastAsia"/>
            <w:lang w:val="en-US" w:eastAsia="zh-CN"/>
          </w:rPr>
          <w:t>高阻态</w:t>
        </w:r>
      </w:ins>
      <w:ins w:id="5427" w:author="小峰 [2]" w:date="2024-05-14T15:47:43Z">
        <w:r>
          <w:rPr>
            <w:rFonts w:hint="eastAsia"/>
            <w:lang w:val="en-US" w:eastAsia="zh-CN"/>
          </w:rPr>
          <w:t>。</w:t>
        </w:r>
      </w:ins>
      <w:ins w:id="5428" w:author="小峰 [2]" w:date="2024-05-14T15:47:49Z">
        <w:r>
          <w:rPr>
            <w:rFonts w:hint="eastAsia"/>
            <w:lang w:val="en-US" w:eastAsia="zh-CN"/>
          </w:rPr>
          <w:t>高阻态</w:t>
        </w:r>
      </w:ins>
      <w:ins w:id="5429" w:author="小峰 [2]" w:date="2024-05-14T15:48:08Z">
        <w:r>
          <w:rPr>
            <w:rFonts w:hint="eastAsia"/>
            <w:lang w:val="en-US" w:eastAsia="zh-CN"/>
          </w:rPr>
          <w:t>在</w:t>
        </w:r>
      </w:ins>
      <w:ins w:id="5430" w:author="小峰 [2]" w:date="2024-05-14T15:48:10Z">
        <w:r>
          <w:rPr>
            <w:rFonts w:hint="eastAsia"/>
            <w:lang w:val="en-US" w:eastAsia="zh-CN"/>
          </w:rPr>
          <w:t>电路分析</w:t>
        </w:r>
      </w:ins>
      <w:ins w:id="5431" w:author="小峰 [2]" w:date="2024-05-14T15:48:12Z">
        <w:r>
          <w:rPr>
            <w:rFonts w:hint="eastAsia"/>
            <w:lang w:val="en-US" w:eastAsia="zh-CN"/>
          </w:rPr>
          <w:t>中</w:t>
        </w:r>
      </w:ins>
      <w:ins w:id="5432" w:author="小峰 [2]" w:date="2024-05-14T15:48:16Z">
        <w:r>
          <w:rPr>
            <w:rFonts w:hint="eastAsia"/>
            <w:lang w:val="en-US" w:eastAsia="zh-CN"/>
          </w:rPr>
          <w:t>可以</w:t>
        </w:r>
      </w:ins>
      <w:ins w:id="5433" w:author="小峰 [2]" w:date="2024-05-14T15:48:18Z">
        <w:r>
          <w:rPr>
            <w:rFonts w:hint="eastAsia"/>
            <w:lang w:val="en-US" w:eastAsia="zh-CN"/>
          </w:rPr>
          <w:t>理解</w:t>
        </w:r>
      </w:ins>
      <w:ins w:id="5434" w:author="小峰 [2]" w:date="2024-05-14T15:48:19Z">
        <w:r>
          <w:rPr>
            <w:rFonts w:hint="eastAsia"/>
            <w:lang w:val="en-US" w:eastAsia="zh-CN"/>
          </w:rPr>
          <w:t>为</w:t>
        </w:r>
      </w:ins>
      <w:ins w:id="5435" w:author="小峰 [2]" w:date="2024-05-14T15:48:21Z">
        <w:r>
          <w:rPr>
            <w:rFonts w:hint="eastAsia"/>
            <w:lang w:val="en-US" w:eastAsia="zh-CN"/>
          </w:rPr>
          <w:t>开路</w:t>
        </w:r>
      </w:ins>
      <w:ins w:id="5436" w:author="小峰 [2]" w:date="2024-05-14T15:48:32Z">
        <w:r>
          <w:rPr>
            <w:rFonts w:hint="eastAsia"/>
            <w:lang w:val="en-US" w:eastAsia="zh-CN"/>
          </w:rPr>
          <w:t>。</w:t>
        </w:r>
      </w:ins>
      <w:ins w:id="5437" w:author="小峰 [2]" w:date="2024-05-14T15:48:49Z">
        <w:r>
          <w:rPr>
            <w:rFonts w:hint="eastAsia"/>
            <w:lang w:val="en-US" w:eastAsia="zh-CN"/>
          </w:rPr>
          <w:t>所以，</w:t>
        </w:r>
      </w:ins>
      <w:ins w:id="5438" w:author="小峰 [2]" w:date="2024-05-14T15:48:52Z">
        <w:r>
          <w:rPr>
            <w:rFonts w:hint="eastAsia"/>
            <w:lang w:val="en-US" w:eastAsia="zh-CN"/>
          </w:rPr>
          <w:t>IIC</w:t>
        </w:r>
      </w:ins>
      <w:ins w:id="5439" w:author="小峰 [2]" w:date="2024-05-14T15:48:53Z">
        <w:r>
          <w:rPr>
            <w:rFonts w:hint="eastAsia"/>
            <w:lang w:val="en-US" w:eastAsia="zh-CN"/>
          </w:rPr>
          <w:t>中</w:t>
        </w:r>
      </w:ins>
      <w:ins w:id="5440" w:author="小峰 [2]" w:date="2024-05-14T15:48:56Z">
        <w:r>
          <w:rPr>
            <w:rFonts w:hint="eastAsia"/>
            <w:lang w:val="en-US" w:eastAsia="zh-CN"/>
          </w:rPr>
          <w:t>有</w:t>
        </w:r>
      </w:ins>
      <w:ins w:id="5441" w:author="小峰 [2]" w:date="2024-05-14T15:48:57Z">
        <w:r>
          <w:rPr>
            <w:rFonts w:hint="eastAsia"/>
            <w:lang w:val="en-US" w:eastAsia="zh-CN"/>
          </w:rPr>
          <w:t>多个</w:t>
        </w:r>
      </w:ins>
      <w:ins w:id="5442" w:author="小峰 [2]" w:date="2024-05-14T15:48:58Z">
        <w:r>
          <w:rPr>
            <w:rFonts w:hint="eastAsia"/>
            <w:lang w:val="en-US" w:eastAsia="zh-CN"/>
          </w:rPr>
          <w:t>设备</w:t>
        </w:r>
      </w:ins>
      <w:ins w:id="5443" w:author="小峰 [2]" w:date="2024-05-14T15:49:05Z">
        <w:r>
          <w:rPr>
            <w:rFonts w:hint="eastAsia"/>
            <w:lang w:val="en-US" w:eastAsia="zh-CN"/>
          </w:rPr>
          <w:t>和</w:t>
        </w:r>
      </w:ins>
      <w:ins w:id="5444" w:author="小峰 [2]" w:date="2024-05-14T15:49:09Z">
        <w:r>
          <w:rPr>
            <w:rFonts w:hint="eastAsia"/>
            <w:lang w:val="en-US" w:eastAsia="zh-CN"/>
          </w:rPr>
          <w:t>信号线</w:t>
        </w:r>
      </w:ins>
      <w:ins w:id="5445" w:author="小峰 [2]" w:date="2024-05-14T15:49:10Z">
        <w:r>
          <w:rPr>
            <w:rFonts w:hint="eastAsia"/>
            <w:lang w:val="en-US" w:eastAsia="zh-CN"/>
          </w:rPr>
          <w:t>，</w:t>
        </w:r>
      </w:ins>
      <w:ins w:id="5446" w:author="小峰 [2]" w:date="2024-05-14T15:49:11Z">
        <w:r>
          <w:rPr>
            <w:rFonts w:hint="eastAsia"/>
            <w:lang w:val="en-US" w:eastAsia="zh-CN"/>
          </w:rPr>
          <w:t>为了</w:t>
        </w:r>
      </w:ins>
      <w:ins w:id="5447" w:author="小峰 [2]" w:date="2024-05-14T15:49:14Z">
        <w:r>
          <w:rPr>
            <w:rFonts w:hint="eastAsia"/>
            <w:lang w:val="en-US" w:eastAsia="zh-CN"/>
          </w:rPr>
          <w:t>避免</w:t>
        </w:r>
      </w:ins>
      <w:ins w:id="5448" w:author="小峰 [2]" w:date="2024-05-14T15:49:20Z">
        <w:r>
          <w:rPr>
            <w:rFonts w:hint="eastAsia"/>
            <w:lang w:val="en-US" w:eastAsia="zh-CN"/>
          </w:rPr>
          <w:t>混乱</w:t>
        </w:r>
      </w:ins>
      <w:ins w:id="5449" w:author="小峰 [2]" w:date="2024-05-14T15:49:22Z">
        <w:r>
          <w:rPr>
            <w:rFonts w:hint="eastAsia"/>
            <w:lang w:val="en-US" w:eastAsia="zh-CN"/>
          </w:rPr>
          <w:t>，</w:t>
        </w:r>
      </w:ins>
      <w:ins w:id="5450" w:author="小峰 [2]" w:date="2024-05-14T15:49:40Z">
        <w:r>
          <w:rPr>
            <w:rFonts w:hint="eastAsia"/>
            <w:lang w:val="en-US" w:eastAsia="zh-CN"/>
          </w:rPr>
          <w:t>设定</w:t>
        </w:r>
      </w:ins>
      <w:ins w:id="5451" w:author="小峰 [2]" w:date="2024-05-14T15:49:43Z">
        <w:r>
          <w:rPr>
            <w:rFonts w:hint="eastAsia"/>
            <w:lang w:val="en-US" w:eastAsia="zh-CN"/>
          </w:rPr>
          <w:t>标准</w:t>
        </w:r>
      </w:ins>
      <w:ins w:id="5452" w:author="小峰 [2]" w:date="2024-05-14T15:49:46Z">
        <w:r>
          <w:rPr>
            <w:rFonts w:hint="eastAsia"/>
            <w:lang w:val="en-US" w:eastAsia="zh-CN"/>
          </w:rPr>
          <w:t>要求</w:t>
        </w:r>
      </w:ins>
      <w:ins w:id="5453" w:author="小峰 [2]" w:date="2024-05-14T15:49:53Z">
        <w:r>
          <w:rPr>
            <w:rFonts w:hint="eastAsia"/>
            <w:lang w:val="en-US" w:eastAsia="zh-CN"/>
          </w:rPr>
          <w:t>连接</w:t>
        </w:r>
      </w:ins>
      <w:ins w:id="5454" w:author="小峰 [2]" w:date="2024-05-14T15:49:54Z">
        <w:r>
          <w:rPr>
            <w:rFonts w:hint="eastAsia"/>
            <w:lang w:val="en-US" w:eastAsia="zh-CN"/>
          </w:rPr>
          <w:t>总线</w:t>
        </w:r>
      </w:ins>
      <w:ins w:id="5455" w:author="小峰 [2]" w:date="2024-05-14T15:50:00Z">
        <w:r>
          <w:rPr>
            <w:rFonts w:hint="eastAsia"/>
            <w:lang w:val="en-US" w:eastAsia="zh-CN"/>
          </w:rPr>
          <w:t>的</w:t>
        </w:r>
      </w:ins>
      <w:ins w:id="5456" w:author="小峰 [2]" w:date="2024-05-14T15:50:01Z">
        <w:r>
          <w:rPr>
            <w:rFonts w:hint="eastAsia"/>
            <w:lang w:val="en-US" w:eastAsia="zh-CN"/>
          </w:rPr>
          <w:t>输出</w:t>
        </w:r>
      </w:ins>
      <w:ins w:id="5457" w:author="小峰 [2]" w:date="2024-05-14T15:50:02Z">
        <w:r>
          <w:rPr>
            <w:rFonts w:hint="eastAsia"/>
            <w:lang w:val="en-US" w:eastAsia="zh-CN"/>
          </w:rPr>
          <w:t>设置</w:t>
        </w:r>
      </w:ins>
      <w:ins w:id="5458" w:author="小峰 [2]" w:date="2024-05-14T15:50:03Z">
        <w:r>
          <w:rPr>
            <w:rFonts w:hint="eastAsia"/>
            <w:lang w:val="en-US" w:eastAsia="zh-CN"/>
          </w:rPr>
          <w:t>为</w:t>
        </w:r>
      </w:ins>
      <w:ins w:id="5459" w:author="小峰 [2]" w:date="2024-05-14T15:50:10Z">
        <w:r>
          <w:rPr>
            <w:rFonts w:hint="eastAsia"/>
            <w:lang w:val="en-US" w:eastAsia="zh-CN"/>
          </w:rPr>
          <w:t>OD</w:t>
        </w:r>
      </w:ins>
      <w:ins w:id="5460" w:author="小峰 [2]" w:date="2024-05-14T15:50:16Z">
        <w:r>
          <w:rPr>
            <w:rFonts w:hint="eastAsia"/>
            <w:lang w:val="en-US" w:eastAsia="zh-CN"/>
          </w:rPr>
          <w:t>也就是</w:t>
        </w:r>
      </w:ins>
      <w:ins w:id="5461" w:author="小峰 [2]" w:date="2024-05-14T15:50:19Z">
        <w:r>
          <w:rPr>
            <w:rFonts w:hint="eastAsia"/>
            <w:lang w:val="en-US" w:eastAsia="zh-CN"/>
          </w:rPr>
          <w:t>漏极开路</w:t>
        </w:r>
      </w:ins>
      <w:ins w:id="5462" w:author="小峰 [2]" w:date="2024-05-14T15:50:45Z">
        <w:r>
          <w:rPr>
            <w:rFonts w:hint="eastAsia"/>
            <w:lang w:val="en-US" w:eastAsia="zh-CN"/>
          </w:rPr>
          <w:t>或者</w:t>
        </w:r>
      </w:ins>
      <w:ins w:id="5463" w:author="小峰 [2]" w:date="2024-05-14T15:50:46Z">
        <w:r>
          <w:rPr>
            <w:rFonts w:hint="eastAsia"/>
            <w:lang w:val="en-US" w:eastAsia="zh-CN"/>
          </w:rPr>
          <w:t>OC</w:t>
        </w:r>
      </w:ins>
      <w:ins w:id="5464" w:author="小峰 [2]" w:date="2024-05-14T15:50:48Z">
        <w:r>
          <w:rPr>
            <w:rFonts w:hint="eastAsia"/>
            <w:lang w:val="en-US" w:eastAsia="zh-CN"/>
          </w:rPr>
          <w:t>也就是</w:t>
        </w:r>
      </w:ins>
      <w:ins w:id="5465" w:author="小峰 [2]" w:date="2024-05-14T15:50:50Z">
        <w:r>
          <w:rPr>
            <w:rFonts w:hint="eastAsia"/>
            <w:lang w:val="en-US" w:eastAsia="zh-CN"/>
          </w:rPr>
          <w:t>集电极</w:t>
        </w:r>
      </w:ins>
      <w:ins w:id="5466" w:author="小峰 [2]" w:date="2024-05-14T15:50:58Z">
        <w:r>
          <w:rPr>
            <w:rFonts w:hint="eastAsia"/>
            <w:lang w:val="en-US" w:eastAsia="zh-CN"/>
          </w:rPr>
          <w:t>开路</w:t>
        </w:r>
      </w:ins>
      <w:ins w:id="5467" w:author="小峰 [2]" w:date="2024-05-14T15:51:23Z">
        <w:r>
          <w:rPr>
            <w:rFonts w:hint="eastAsia"/>
            <w:lang w:val="en-US" w:eastAsia="zh-CN"/>
          </w:rPr>
          <w:t>。</w:t>
        </w:r>
      </w:ins>
    </w:p>
    <w:p>
      <w:pPr>
        <w:rPr>
          <w:ins w:id="5469" w:author="小峰 [2]" w:date="2024-05-14T15:56:11Z"/>
          <w:rFonts w:hint="eastAsia"/>
          <w:lang w:val="en-US" w:eastAsia="zh-CN"/>
        </w:rPr>
        <w:pPrChange w:id="5468" w:author="小峰 [2]" w:date="2024-05-14T15:41:13Z">
          <w:pPr/>
        </w:pPrChange>
      </w:pPr>
      <w:ins w:id="5470" w:author="小峰 [2]" w:date="2024-05-14T15:54:26Z">
        <w:r>
          <w:rPr>
            <w:rFonts w:hint="eastAsia"/>
            <w:lang w:val="en-US" w:eastAsia="zh-CN"/>
          </w:rPr>
          <w:tab/>
        </w:r>
      </w:ins>
      <w:ins w:id="5471" w:author="小峰 [2]" w:date="2024-05-14T15:51:31Z">
        <w:r>
          <w:rPr>
            <w:rFonts w:hint="eastAsia"/>
            <w:lang w:val="en-US" w:eastAsia="zh-CN"/>
          </w:rPr>
          <w:t>具体</w:t>
        </w:r>
      </w:ins>
      <w:ins w:id="5472" w:author="小峰 [2]" w:date="2024-05-14T15:51:32Z">
        <w:r>
          <w:rPr>
            <w:rFonts w:hint="eastAsia"/>
            <w:lang w:val="en-US" w:eastAsia="zh-CN"/>
          </w:rPr>
          <w:t>分析，</w:t>
        </w:r>
      </w:ins>
      <w:ins w:id="5473" w:author="小峰 [2]" w:date="2024-05-14T15:51:43Z">
        <w:r>
          <w:rPr>
            <w:rFonts w:hint="eastAsia"/>
            <w:lang w:val="en-US" w:eastAsia="zh-CN"/>
          </w:rPr>
          <w:t>已知</w:t>
        </w:r>
      </w:ins>
      <w:ins w:id="5474" w:author="小峰 [2]" w:date="2024-05-14T15:51:45Z">
        <w:r>
          <w:rPr>
            <w:rFonts w:hint="eastAsia"/>
            <w:lang w:val="en-US" w:eastAsia="zh-CN"/>
          </w:rPr>
          <w:t>IIC</w:t>
        </w:r>
      </w:ins>
      <w:ins w:id="5475" w:author="小峰 [2]" w:date="2024-05-14T15:51:46Z">
        <w:r>
          <w:rPr>
            <w:rFonts w:hint="eastAsia"/>
            <w:lang w:val="en-US" w:eastAsia="zh-CN"/>
          </w:rPr>
          <w:t>多个</w:t>
        </w:r>
      </w:ins>
      <w:ins w:id="5476" w:author="小峰 [2]" w:date="2024-05-14T15:51:48Z">
        <w:r>
          <w:rPr>
            <w:rFonts w:hint="eastAsia"/>
            <w:lang w:val="en-US" w:eastAsia="zh-CN"/>
          </w:rPr>
          <w:t>设备</w:t>
        </w:r>
      </w:ins>
      <w:ins w:id="5477" w:author="小峰 [2]" w:date="2024-05-14T15:51:50Z">
        <w:r>
          <w:rPr>
            <w:rFonts w:hint="eastAsia"/>
            <w:lang w:val="en-US" w:eastAsia="zh-CN"/>
          </w:rPr>
          <w:t>是</w:t>
        </w:r>
      </w:ins>
      <w:ins w:id="5478" w:author="小峰 [2]" w:date="2024-05-14T15:51:51Z">
        <w:r>
          <w:rPr>
            <w:rFonts w:hint="eastAsia"/>
            <w:lang w:val="en-US" w:eastAsia="zh-CN"/>
          </w:rPr>
          <w:t>连接到</w:t>
        </w:r>
      </w:ins>
      <w:ins w:id="5479" w:author="小峰 [2]" w:date="2024-05-14T15:51:54Z">
        <w:r>
          <w:rPr>
            <w:rFonts w:hint="eastAsia"/>
            <w:lang w:val="en-US" w:eastAsia="zh-CN"/>
          </w:rPr>
          <w:t>同一个</w:t>
        </w:r>
      </w:ins>
      <w:ins w:id="5480" w:author="小峰 [2]" w:date="2024-05-14T15:51:56Z">
        <w:r>
          <w:rPr>
            <w:rFonts w:hint="eastAsia"/>
            <w:lang w:val="en-US" w:eastAsia="zh-CN"/>
          </w:rPr>
          <w:t>总线</w:t>
        </w:r>
      </w:ins>
      <w:ins w:id="5481" w:author="小峰 [2]" w:date="2024-05-14T15:51:57Z">
        <w:r>
          <w:rPr>
            <w:rFonts w:hint="eastAsia"/>
            <w:lang w:val="en-US" w:eastAsia="zh-CN"/>
          </w:rPr>
          <w:t>上</w:t>
        </w:r>
      </w:ins>
      <w:ins w:id="5482" w:author="小峰 [2]" w:date="2024-05-14T15:52:00Z">
        <w:r>
          <w:rPr>
            <w:rFonts w:hint="eastAsia"/>
            <w:lang w:val="en-US" w:eastAsia="zh-CN"/>
          </w:rPr>
          <w:t>，</w:t>
        </w:r>
      </w:ins>
      <w:ins w:id="5483" w:author="小峰 [2]" w:date="2024-05-14T15:52:08Z">
        <w:r>
          <w:rPr>
            <w:rFonts w:hint="eastAsia"/>
            <w:lang w:val="en-US" w:eastAsia="zh-CN"/>
          </w:rPr>
          <w:t>我们</w:t>
        </w:r>
      </w:ins>
      <w:ins w:id="5484" w:author="小峰 [2]" w:date="2024-05-14T15:52:10Z">
        <w:r>
          <w:rPr>
            <w:rFonts w:hint="eastAsia"/>
            <w:lang w:val="en-US" w:eastAsia="zh-CN"/>
          </w:rPr>
          <w:t>在</w:t>
        </w:r>
      </w:ins>
      <w:ins w:id="5485" w:author="小峰 [2]" w:date="2024-05-14T15:52:20Z">
        <w:r>
          <w:rPr>
            <w:rFonts w:hint="eastAsia"/>
            <w:lang w:val="en-US" w:eastAsia="zh-CN"/>
          </w:rPr>
          <w:t>其中</w:t>
        </w:r>
      </w:ins>
      <w:ins w:id="5486" w:author="小峰 [2]" w:date="2024-05-14T15:52:21Z">
        <w:r>
          <w:rPr>
            <w:rFonts w:hint="eastAsia"/>
            <w:lang w:val="en-US" w:eastAsia="zh-CN"/>
          </w:rPr>
          <w:t>几个</w:t>
        </w:r>
      </w:ins>
      <w:ins w:id="5487" w:author="小峰 [2]" w:date="2024-05-14T15:52:23Z">
        <w:r>
          <w:rPr>
            <w:rFonts w:hint="eastAsia"/>
            <w:lang w:val="en-US" w:eastAsia="zh-CN"/>
          </w:rPr>
          <w:t>设备</w:t>
        </w:r>
      </w:ins>
      <w:ins w:id="5488" w:author="小峰 [2]" w:date="2024-05-14T15:52:27Z">
        <w:r>
          <w:rPr>
            <w:rFonts w:hint="eastAsia"/>
            <w:lang w:val="en-US" w:eastAsia="zh-CN"/>
          </w:rPr>
          <w:t>中进行</w:t>
        </w:r>
      </w:ins>
      <w:ins w:id="5489" w:author="小峰 [2]" w:date="2024-05-14T15:52:29Z">
        <w:r>
          <w:rPr>
            <w:rFonts w:hint="eastAsia"/>
            <w:lang w:val="en-US" w:eastAsia="zh-CN"/>
          </w:rPr>
          <w:t>通信</w:t>
        </w:r>
      </w:ins>
      <w:ins w:id="5490" w:author="小峰 [2]" w:date="2024-05-14T15:52:31Z">
        <w:r>
          <w:rPr>
            <w:rFonts w:hint="eastAsia"/>
            <w:lang w:val="en-US" w:eastAsia="zh-CN"/>
          </w:rPr>
          <w:t>，</w:t>
        </w:r>
      </w:ins>
      <w:ins w:id="5491" w:author="小峰 [2]" w:date="2024-05-14T15:52:33Z">
        <w:r>
          <w:rPr>
            <w:rFonts w:hint="eastAsia"/>
            <w:lang w:val="en-US" w:eastAsia="zh-CN"/>
          </w:rPr>
          <w:t>那么</w:t>
        </w:r>
      </w:ins>
      <w:ins w:id="5492" w:author="小峰 [2]" w:date="2024-05-14T15:52:36Z">
        <w:r>
          <w:rPr>
            <w:rFonts w:hint="eastAsia"/>
            <w:lang w:val="en-US" w:eastAsia="zh-CN"/>
          </w:rPr>
          <w:t>其他</w:t>
        </w:r>
      </w:ins>
      <w:ins w:id="5493" w:author="小峰 [2]" w:date="2024-05-14T15:52:47Z">
        <w:r>
          <w:rPr>
            <w:rFonts w:hint="eastAsia"/>
            <w:lang w:val="en-US" w:eastAsia="zh-CN"/>
          </w:rPr>
          <w:t>空闲</w:t>
        </w:r>
      </w:ins>
      <w:ins w:id="5494" w:author="小峰 [2]" w:date="2024-05-14T15:52:48Z">
        <w:r>
          <w:rPr>
            <w:rFonts w:hint="eastAsia"/>
            <w:lang w:val="en-US" w:eastAsia="zh-CN"/>
          </w:rPr>
          <w:t>设备</w:t>
        </w:r>
      </w:ins>
      <w:ins w:id="5495" w:author="小峰 [2]" w:date="2024-05-14T15:53:23Z">
        <w:r>
          <w:rPr>
            <w:rFonts w:hint="eastAsia"/>
            <w:lang w:val="en-US" w:eastAsia="zh-CN"/>
          </w:rPr>
          <w:t>是否</w:t>
        </w:r>
      </w:ins>
      <w:ins w:id="5496" w:author="小峰 [2]" w:date="2024-05-14T15:53:24Z">
        <w:r>
          <w:rPr>
            <w:rFonts w:hint="eastAsia"/>
            <w:lang w:val="en-US" w:eastAsia="zh-CN"/>
          </w:rPr>
          <w:t>会</w:t>
        </w:r>
      </w:ins>
      <w:ins w:id="5497" w:author="小峰 [2]" w:date="2024-05-14T15:53:25Z">
        <w:r>
          <w:rPr>
            <w:rFonts w:hint="eastAsia"/>
            <w:lang w:val="en-US" w:eastAsia="zh-CN"/>
          </w:rPr>
          <w:t>收到</w:t>
        </w:r>
      </w:ins>
      <w:ins w:id="5498" w:author="小峰 [2]" w:date="2024-05-14T15:53:28Z">
        <w:r>
          <w:rPr>
            <w:rFonts w:hint="eastAsia"/>
            <w:lang w:val="en-US" w:eastAsia="zh-CN"/>
          </w:rPr>
          <w:t>总线</w:t>
        </w:r>
      </w:ins>
      <w:ins w:id="5499" w:author="小峰 [2]" w:date="2024-05-14T15:53:30Z">
        <w:r>
          <w:rPr>
            <w:rFonts w:hint="eastAsia"/>
            <w:lang w:val="en-US" w:eastAsia="zh-CN"/>
          </w:rPr>
          <w:t>干扰</w:t>
        </w:r>
      </w:ins>
      <w:ins w:id="5500" w:author="小峰 [2]" w:date="2024-05-14T15:53:31Z">
        <w:r>
          <w:rPr>
            <w:rFonts w:hint="eastAsia"/>
            <w:lang w:val="en-US" w:eastAsia="zh-CN"/>
          </w:rPr>
          <w:t>或者</w:t>
        </w:r>
      </w:ins>
      <w:ins w:id="5501" w:author="小峰 [2]" w:date="2024-05-14T15:53:36Z">
        <w:r>
          <w:rPr>
            <w:rFonts w:hint="eastAsia"/>
            <w:lang w:val="en-US" w:eastAsia="zh-CN"/>
          </w:rPr>
          <w:t>干扰</w:t>
        </w:r>
      </w:ins>
      <w:ins w:id="5502" w:author="小峰 [2]" w:date="2024-05-14T15:53:39Z">
        <w:r>
          <w:rPr>
            <w:rFonts w:hint="eastAsia"/>
            <w:lang w:val="en-US" w:eastAsia="zh-CN"/>
          </w:rPr>
          <w:t>到</w:t>
        </w:r>
      </w:ins>
      <w:ins w:id="5503" w:author="小峰 [2]" w:date="2024-05-14T15:53:40Z">
        <w:r>
          <w:rPr>
            <w:rFonts w:hint="eastAsia"/>
            <w:lang w:val="en-US" w:eastAsia="zh-CN"/>
          </w:rPr>
          <w:t>总线</w:t>
        </w:r>
      </w:ins>
      <w:ins w:id="5504" w:author="小峰 [2]" w:date="2024-05-14T15:53:43Z">
        <w:r>
          <w:rPr>
            <w:rFonts w:hint="eastAsia"/>
            <w:lang w:val="en-US" w:eastAsia="zh-CN"/>
          </w:rPr>
          <w:t>？</w:t>
        </w:r>
      </w:ins>
      <w:ins w:id="5505" w:author="小峰 [2]" w:date="2024-05-14T15:53:53Z">
        <w:r>
          <w:rPr>
            <w:rFonts w:hint="eastAsia"/>
            <w:lang w:val="en-US" w:eastAsia="zh-CN"/>
          </w:rPr>
          <w:t>显而易见</w:t>
        </w:r>
      </w:ins>
      <w:ins w:id="5506" w:author="小峰 [2]" w:date="2024-05-14T15:53:59Z">
        <w:r>
          <w:rPr>
            <w:rFonts w:hint="eastAsia"/>
            <w:lang w:val="en-US" w:eastAsia="zh-CN"/>
          </w:rPr>
          <w:t>，</w:t>
        </w:r>
      </w:ins>
      <w:ins w:id="5507" w:author="小峰 [2]" w:date="2024-05-14T15:54:06Z">
        <w:r>
          <w:rPr>
            <w:rFonts w:hint="eastAsia"/>
            <w:lang w:val="en-US" w:eastAsia="zh-CN"/>
          </w:rPr>
          <w:t>会</w:t>
        </w:r>
      </w:ins>
      <w:ins w:id="5508" w:author="小峰 [2]" w:date="2024-05-14T15:54:07Z">
        <w:r>
          <w:rPr>
            <w:rFonts w:hint="eastAsia"/>
            <w:lang w:val="en-US" w:eastAsia="zh-CN"/>
          </w:rPr>
          <w:t>出现</w:t>
        </w:r>
      </w:ins>
      <w:ins w:id="5509" w:author="小峰 [2]" w:date="2024-05-14T15:54:09Z">
        <w:r>
          <w:rPr>
            <w:rFonts w:hint="eastAsia"/>
            <w:lang w:val="en-US" w:eastAsia="zh-CN"/>
          </w:rPr>
          <w:t>这种</w:t>
        </w:r>
      </w:ins>
      <w:ins w:id="5510" w:author="小峰 [2]" w:date="2024-05-14T15:54:15Z">
        <w:r>
          <w:rPr>
            <w:rFonts w:hint="eastAsia"/>
            <w:lang w:val="en-US" w:eastAsia="zh-CN"/>
          </w:rPr>
          <w:t>情况</w:t>
        </w:r>
      </w:ins>
      <w:ins w:id="5511" w:author="小峰 [2]" w:date="2024-05-14T15:54:16Z">
        <w:r>
          <w:rPr>
            <w:rFonts w:hint="eastAsia"/>
            <w:lang w:val="en-US" w:eastAsia="zh-CN"/>
          </w:rPr>
          <w:t>。</w:t>
        </w:r>
      </w:ins>
      <w:ins w:id="5512" w:author="小峰 [2]" w:date="2024-05-14T15:54:44Z">
        <w:r>
          <w:rPr>
            <w:rFonts w:hint="eastAsia"/>
            <w:lang w:val="en-US" w:eastAsia="zh-CN"/>
          </w:rPr>
          <w:t>那么</w:t>
        </w:r>
      </w:ins>
      <w:ins w:id="5513" w:author="小峰 [2]" w:date="2024-05-14T15:54:55Z">
        <w:r>
          <w:rPr>
            <w:rFonts w:hint="eastAsia"/>
            <w:lang w:val="en-US" w:eastAsia="zh-CN"/>
          </w:rPr>
          <w:t>人为可以</w:t>
        </w:r>
      </w:ins>
      <w:ins w:id="5514" w:author="小峰 [2]" w:date="2024-05-14T15:54:57Z">
        <w:r>
          <w:rPr>
            <w:rFonts w:hint="eastAsia"/>
            <w:lang w:val="en-US" w:eastAsia="zh-CN"/>
          </w:rPr>
          <w:t>把</w:t>
        </w:r>
      </w:ins>
      <w:ins w:id="5515" w:author="小峰 [2]" w:date="2024-05-14T15:54:59Z">
        <w:r>
          <w:rPr>
            <w:rFonts w:hint="eastAsia"/>
            <w:lang w:val="en-US" w:eastAsia="zh-CN"/>
          </w:rPr>
          <w:t>其余</w:t>
        </w:r>
      </w:ins>
      <w:ins w:id="5516" w:author="小峰 [2]" w:date="2024-05-14T15:55:00Z">
        <w:r>
          <w:rPr>
            <w:rFonts w:hint="eastAsia"/>
            <w:lang w:val="en-US" w:eastAsia="zh-CN"/>
          </w:rPr>
          <w:t>设备</w:t>
        </w:r>
      </w:ins>
      <w:ins w:id="5517" w:author="小峰 [2]" w:date="2024-05-14T15:55:03Z">
        <w:r>
          <w:rPr>
            <w:rFonts w:hint="eastAsia"/>
            <w:lang w:val="en-US" w:eastAsia="zh-CN"/>
          </w:rPr>
          <w:t>断开</w:t>
        </w:r>
      </w:ins>
      <w:ins w:id="5518" w:author="小峰 [2]" w:date="2024-05-14T15:55:06Z">
        <w:r>
          <w:rPr>
            <w:rFonts w:hint="eastAsia"/>
            <w:lang w:val="en-US" w:eastAsia="zh-CN"/>
          </w:rPr>
          <w:t>，</w:t>
        </w:r>
      </w:ins>
      <w:ins w:id="5519" w:author="小峰 [2]" w:date="2024-05-14T15:55:07Z">
        <w:r>
          <w:rPr>
            <w:rFonts w:hint="eastAsia"/>
            <w:lang w:val="en-US" w:eastAsia="zh-CN"/>
          </w:rPr>
          <w:t>这样</w:t>
        </w:r>
      </w:ins>
      <w:ins w:id="5520" w:author="小峰 [2]" w:date="2024-05-14T15:55:10Z">
        <w:r>
          <w:rPr>
            <w:rFonts w:hint="eastAsia"/>
            <w:lang w:val="en-US" w:eastAsia="zh-CN"/>
          </w:rPr>
          <w:t>不会</w:t>
        </w:r>
      </w:ins>
      <w:ins w:id="5521" w:author="小峰 [2]" w:date="2024-05-14T15:55:11Z">
        <w:r>
          <w:rPr>
            <w:rFonts w:hint="eastAsia"/>
            <w:lang w:val="en-US" w:eastAsia="zh-CN"/>
          </w:rPr>
          <w:t>出现</w:t>
        </w:r>
      </w:ins>
      <w:ins w:id="5522" w:author="小峰 [2]" w:date="2024-05-14T15:55:13Z">
        <w:r>
          <w:rPr>
            <w:rFonts w:hint="eastAsia"/>
            <w:lang w:val="en-US" w:eastAsia="zh-CN"/>
          </w:rPr>
          <w:t>干扰</w:t>
        </w:r>
      </w:ins>
      <w:ins w:id="5523" w:author="小峰 [2]" w:date="2024-05-14T15:55:15Z">
        <w:r>
          <w:rPr>
            <w:rFonts w:hint="eastAsia"/>
            <w:lang w:val="en-US" w:eastAsia="zh-CN"/>
          </w:rPr>
          <w:t>，</w:t>
        </w:r>
      </w:ins>
      <w:ins w:id="5524" w:author="小峰 [2]" w:date="2024-05-14T15:55:24Z">
        <w:r>
          <w:rPr>
            <w:rFonts w:hint="eastAsia"/>
            <w:lang w:val="en-US" w:eastAsia="zh-CN"/>
          </w:rPr>
          <w:t>那</w:t>
        </w:r>
      </w:ins>
      <w:ins w:id="5525" w:author="小峰 [2]" w:date="2024-05-14T15:55:25Z">
        <w:r>
          <w:rPr>
            <w:rFonts w:hint="eastAsia"/>
            <w:lang w:val="en-US" w:eastAsia="zh-CN"/>
          </w:rPr>
          <w:t>把</w:t>
        </w:r>
      </w:ins>
      <w:ins w:id="5526" w:author="小峰 [2]" w:date="2024-05-14T15:55:29Z">
        <w:r>
          <w:rPr>
            <w:rFonts w:hint="eastAsia"/>
            <w:lang w:val="en-US" w:eastAsia="zh-CN"/>
          </w:rPr>
          <w:t>人为</w:t>
        </w:r>
      </w:ins>
      <w:ins w:id="5527" w:author="小峰 [2]" w:date="2024-05-14T15:55:33Z">
        <w:r>
          <w:rPr>
            <w:rFonts w:hint="eastAsia"/>
            <w:lang w:val="en-US" w:eastAsia="zh-CN"/>
          </w:rPr>
          <w:t>断开的</w:t>
        </w:r>
      </w:ins>
      <w:ins w:id="5528" w:author="小峰 [2]" w:date="2024-05-14T15:55:35Z">
        <w:r>
          <w:rPr>
            <w:rFonts w:hint="eastAsia"/>
            <w:lang w:val="en-US" w:eastAsia="zh-CN"/>
          </w:rPr>
          <w:t>操作</w:t>
        </w:r>
      </w:ins>
      <w:ins w:id="5529" w:author="小峰 [2]" w:date="2024-05-14T15:55:45Z">
        <w:r>
          <w:rPr>
            <w:rFonts w:hint="eastAsia"/>
            <w:lang w:val="en-US" w:eastAsia="zh-CN"/>
          </w:rPr>
          <w:t>用</w:t>
        </w:r>
      </w:ins>
      <w:ins w:id="5530" w:author="小峰 [2]" w:date="2024-05-14T15:55:46Z">
        <w:r>
          <w:rPr>
            <w:rFonts w:hint="eastAsia"/>
            <w:lang w:val="en-US" w:eastAsia="zh-CN"/>
          </w:rPr>
          <w:t>电路</w:t>
        </w:r>
      </w:ins>
      <w:ins w:id="5531" w:author="小峰 [2]" w:date="2024-05-14T15:55:49Z">
        <w:r>
          <w:rPr>
            <w:rFonts w:hint="eastAsia"/>
            <w:lang w:val="en-US" w:eastAsia="zh-CN"/>
          </w:rPr>
          <w:t>实现</w:t>
        </w:r>
      </w:ins>
      <w:ins w:id="5532" w:author="小峰 [2]" w:date="2024-05-14T15:55:52Z">
        <w:r>
          <w:rPr>
            <w:rFonts w:hint="eastAsia"/>
            <w:lang w:val="en-US" w:eastAsia="zh-CN"/>
          </w:rPr>
          <w:t>即可</w:t>
        </w:r>
      </w:ins>
      <w:ins w:id="5533" w:author="小峰 [2]" w:date="2024-05-14T15:56:08Z">
        <w:r>
          <w:rPr>
            <w:rFonts w:hint="eastAsia"/>
            <w:lang w:val="en-US" w:eastAsia="zh-CN"/>
          </w:rPr>
          <w:t>避免</w:t>
        </w:r>
      </w:ins>
      <w:ins w:id="5534" w:author="小峰 [2]" w:date="2024-05-14T15:56:10Z">
        <w:r>
          <w:rPr>
            <w:rFonts w:hint="eastAsia"/>
            <w:lang w:val="en-US" w:eastAsia="zh-CN"/>
          </w:rPr>
          <w:t>干扰</w:t>
        </w:r>
      </w:ins>
      <w:ins w:id="5535" w:author="小峰 [2]" w:date="2024-05-14T15:56:11Z">
        <w:r>
          <w:rPr>
            <w:rFonts w:hint="eastAsia"/>
            <w:lang w:val="en-US" w:eastAsia="zh-CN"/>
          </w:rPr>
          <w:t>。</w:t>
        </w:r>
      </w:ins>
    </w:p>
    <w:p>
      <w:pPr>
        <w:rPr>
          <w:ins w:id="5537" w:author="小峰 [2]" w:date="2024-05-14T16:00:42Z"/>
          <w:rFonts w:hint="eastAsia"/>
          <w:lang w:val="en-US" w:eastAsia="zh-CN"/>
        </w:rPr>
        <w:pPrChange w:id="5536" w:author="小峰 [2]" w:date="2024-05-14T15:41:13Z">
          <w:pPr/>
        </w:pPrChange>
      </w:pPr>
      <w:ins w:id="5538" w:author="小峰 [2]" w:date="2024-05-14T15:56:12Z">
        <w:r>
          <w:rPr>
            <w:rFonts w:hint="eastAsia"/>
            <w:lang w:val="en-US" w:eastAsia="zh-CN"/>
          </w:rPr>
          <w:tab/>
        </w:r>
      </w:ins>
      <w:ins w:id="5539" w:author="小峰 [2]" w:date="2024-05-14T15:56:19Z">
        <w:r>
          <w:rPr>
            <w:rFonts w:hint="eastAsia"/>
            <w:lang w:val="en-US" w:eastAsia="zh-CN"/>
          </w:rPr>
          <w:t>具体</w:t>
        </w:r>
      </w:ins>
      <w:ins w:id="5540" w:author="小峰 [2]" w:date="2024-05-14T15:56:42Z">
        <w:r>
          <w:rPr>
            <w:rFonts w:hint="eastAsia"/>
            <w:lang w:val="en-US" w:eastAsia="zh-CN"/>
          </w:rPr>
          <w:t>电路</w:t>
        </w:r>
      </w:ins>
      <w:ins w:id="5541" w:author="小峰 [2]" w:date="2024-05-14T15:56:43Z">
        <w:r>
          <w:rPr>
            <w:rFonts w:hint="eastAsia"/>
            <w:lang w:val="en-US" w:eastAsia="zh-CN"/>
          </w:rPr>
          <w:t>中</w:t>
        </w:r>
      </w:ins>
      <w:ins w:id="5542" w:author="小峰 [2]" w:date="2024-05-14T15:56:24Z">
        <w:r>
          <w:rPr>
            <w:rFonts w:hint="eastAsia"/>
            <w:lang w:val="en-US" w:eastAsia="zh-CN"/>
          </w:rPr>
          <w:t>，</w:t>
        </w:r>
      </w:ins>
      <w:ins w:id="5543" w:author="小峰 [2]" w:date="2024-05-14T15:56:46Z">
        <w:r>
          <w:rPr>
            <w:rFonts w:hint="eastAsia"/>
            <w:lang w:val="en-US" w:eastAsia="zh-CN"/>
          </w:rPr>
          <w:t>IIC</w:t>
        </w:r>
      </w:ins>
      <w:ins w:id="5544" w:author="小峰 [2]" w:date="2024-05-14T15:56:49Z">
        <w:r>
          <w:rPr>
            <w:rFonts w:hint="eastAsia"/>
            <w:lang w:val="en-US" w:eastAsia="zh-CN"/>
          </w:rPr>
          <w:t>在</w:t>
        </w:r>
      </w:ins>
      <w:ins w:id="5545" w:author="小峰 [2]" w:date="2024-05-14T15:56:52Z">
        <w:r>
          <w:rPr>
            <w:rFonts w:hint="eastAsia"/>
            <w:lang w:val="en-US" w:eastAsia="zh-CN"/>
          </w:rPr>
          <w:t>空闲</w:t>
        </w:r>
      </w:ins>
      <w:ins w:id="5546" w:author="小峰 [2]" w:date="2024-05-14T15:56:53Z">
        <w:r>
          <w:rPr>
            <w:rFonts w:hint="eastAsia"/>
            <w:lang w:val="en-US" w:eastAsia="zh-CN"/>
          </w:rPr>
          <w:t>时钟</w:t>
        </w:r>
      </w:ins>
      <w:ins w:id="5547" w:author="小峰 [2]" w:date="2024-05-14T15:56:55Z">
        <w:r>
          <w:rPr>
            <w:rFonts w:hint="eastAsia"/>
            <w:lang w:val="en-US" w:eastAsia="zh-CN"/>
          </w:rPr>
          <w:t>，</w:t>
        </w:r>
      </w:ins>
      <w:ins w:id="5548" w:author="小峰 [2]" w:date="2024-05-14T15:57:05Z">
        <w:r>
          <w:rPr>
            <w:rFonts w:hint="eastAsia"/>
            <w:lang w:val="en-US" w:eastAsia="zh-CN"/>
          </w:rPr>
          <w:t>通过</w:t>
        </w:r>
      </w:ins>
      <w:ins w:id="5549" w:author="小峰 [2]" w:date="2024-05-14T15:57:07Z">
        <w:r>
          <w:rPr>
            <w:rFonts w:hint="eastAsia"/>
            <w:lang w:val="en-US" w:eastAsia="zh-CN"/>
          </w:rPr>
          <w:t>上拉</w:t>
        </w:r>
      </w:ins>
      <w:ins w:id="5550" w:author="小峰 [2]" w:date="2024-05-14T15:57:10Z">
        <w:r>
          <w:rPr>
            <w:rFonts w:hint="eastAsia"/>
            <w:lang w:val="en-US" w:eastAsia="zh-CN"/>
          </w:rPr>
          <w:t>电阻</w:t>
        </w:r>
      </w:ins>
      <w:ins w:id="5551" w:author="小峰 [2]" w:date="2024-05-14T15:57:14Z">
        <w:r>
          <w:rPr>
            <w:rFonts w:hint="eastAsia"/>
            <w:lang w:val="en-US" w:eastAsia="zh-CN"/>
          </w:rPr>
          <w:t>，</w:t>
        </w:r>
      </w:ins>
      <w:ins w:id="5552" w:author="小峰 [2]" w:date="2024-05-14T15:57:22Z">
        <w:r>
          <w:rPr>
            <w:rFonts w:hint="eastAsia"/>
            <w:lang w:val="en-US" w:eastAsia="zh-CN"/>
          </w:rPr>
          <w:t>空闲</w:t>
        </w:r>
      </w:ins>
      <w:ins w:id="5553" w:author="小峰 [2]" w:date="2024-05-14T15:57:23Z">
        <w:r>
          <w:rPr>
            <w:rFonts w:hint="eastAsia"/>
            <w:lang w:val="en-US" w:eastAsia="zh-CN"/>
          </w:rPr>
          <w:t>设备</w:t>
        </w:r>
      </w:ins>
      <w:ins w:id="5554" w:author="小峰 [2]" w:date="2024-05-14T15:57:25Z">
        <w:r>
          <w:rPr>
            <w:rFonts w:hint="eastAsia"/>
            <w:lang w:val="en-US" w:eastAsia="zh-CN"/>
          </w:rPr>
          <w:t>被</w:t>
        </w:r>
      </w:ins>
      <w:ins w:id="5555" w:author="小峰 [2]" w:date="2024-05-14T15:57:30Z">
        <w:r>
          <w:rPr>
            <w:rFonts w:hint="eastAsia"/>
            <w:lang w:val="en-US" w:eastAsia="zh-CN"/>
          </w:rPr>
          <w:t>拉</w:t>
        </w:r>
      </w:ins>
      <w:ins w:id="5556" w:author="小峰 [2]" w:date="2024-05-14T15:57:31Z">
        <w:r>
          <w:rPr>
            <w:rFonts w:hint="eastAsia"/>
            <w:lang w:val="en-US" w:eastAsia="zh-CN"/>
          </w:rPr>
          <w:t>到</w:t>
        </w:r>
      </w:ins>
      <w:ins w:id="5557" w:author="小峰 [2]" w:date="2024-05-14T15:57:34Z">
        <w:r>
          <w:rPr>
            <w:rFonts w:hint="eastAsia"/>
            <w:lang w:val="en-US" w:eastAsia="zh-CN"/>
          </w:rPr>
          <w:t>高阻态，</w:t>
        </w:r>
      </w:ins>
      <w:ins w:id="5558" w:author="小峰 [2]" w:date="2024-05-14T15:57:35Z">
        <w:r>
          <w:rPr>
            <w:rFonts w:hint="eastAsia"/>
            <w:lang w:val="en-US" w:eastAsia="zh-CN"/>
          </w:rPr>
          <w:t>在</w:t>
        </w:r>
      </w:ins>
      <w:ins w:id="5559" w:author="小峰 [2]" w:date="2024-05-14T15:57:36Z">
        <w:r>
          <w:rPr>
            <w:rFonts w:hint="eastAsia"/>
            <w:lang w:val="en-US" w:eastAsia="zh-CN"/>
          </w:rPr>
          <w:t>刚刚</w:t>
        </w:r>
      </w:ins>
      <w:ins w:id="5560" w:author="小峰 [2]" w:date="2024-05-14T15:57:37Z">
        <w:r>
          <w:rPr>
            <w:rFonts w:hint="eastAsia"/>
            <w:lang w:val="en-US" w:eastAsia="zh-CN"/>
          </w:rPr>
          <w:t>分析</w:t>
        </w:r>
      </w:ins>
      <w:ins w:id="5561" w:author="小峰 [2]" w:date="2024-05-14T15:57:40Z">
        <w:r>
          <w:rPr>
            <w:rFonts w:hint="eastAsia"/>
            <w:lang w:val="en-US" w:eastAsia="zh-CN"/>
          </w:rPr>
          <w:t>中</w:t>
        </w:r>
      </w:ins>
      <w:ins w:id="5562" w:author="小峰 [2]" w:date="2024-05-14T15:57:42Z">
        <w:r>
          <w:rPr>
            <w:rFonts w:hint="eastAsia"/>
            <w:lang w:val="en-US" w:eastAsia="zh-CN"/>
          </w:rPr>
          <w:t>，</w:t>
        </w:r>
      </w:ins>
      <w:ins w:id="5563" w:author="小峰 [2]" w:date="2024-05-14T15:57:45Z">
        <w:r>
          <w:rPr>
            <w:rFonts w:hint="eastAsia"/>
            <w:lang w:val="en-US" w:eastAsia="zh-CN"/>
          </w:rPr>
          <w:t>高阻态</w:t>
        </w:r>
      </w:ins>
      <w:ins w:id="5564" w:author="小峰 [2]" w:date="2024-05-14T15:57:51Z">
        <w:r>
          <w:rPr>
            <w:rFonts w:hint="eastAsia"/>
            <w:lang w:val="en-US" w:eastAsia="zh-CN"/>
          </w:rPr>
          <w:t>等于</w:t>
        </w:r>
      </w:ins>
      <w:ins w:id="5565" w:author="小峰 [2]" w:date="2024-05-14T15:57:56Z">
        <w:r>
          <w:rPr>
            <w:rFonts w:hint="eastAsia"/>
            <w:lang w:val="en-US" w:eastAsia="zh-CN"/>
          </w:rPr>
          <w:t>开路</w:t>
        </w:r>
      </w:ins>
      <w:ins w:id="5566" w:author="小峰 [2]" w:date="2024-05-14T15:57:58Z">
        <w:r>
          <w:rPr>
            <w:rFonts w:hint="eastAsia"/>
            <w:lang w:val="en-US" w:eastAsia="zh-CN"/>
          </w:rPr>
          <w:t>或者</w:t>
        </w:r>
      </w:ins>
      <w:ins w:id="5567" w:author="小峰 [2]" w:date="2024-05-14T15:58:00Z">
        <w:r>
          <w:rPr>
            <w:rFonts w:hint="eastAsia"/>
            <w:lang w:val="en-US" w:eastAsia="zh-CN"/>
          </w:rPr>
          <w:t>断</w:t>
        </w:r>
      </w:ins>
      <w:ins w:id="5568" w:author="小峰 [2]" w:date="2024-05-14T15:58:03Z">
        <w:r>
          <w:rPr>
            <w:rFonts w:hint="eastAsia"/>
            <w:lang w:val="en-US" w:eastAsia="zh-CN"/>
          </w:rPr>
          <w:t>路</w:t>
        </w:r>
      </w:ins>
      <w:ins w:id="5569" w:author="小峰 [2]" w:date="2024-05-14T15:58:06Z">
        <w:r>
          <w:rPr>
            <w:rFonts w:hint="eastAsia"/>
            <w:lang w:val="en-US" w:eastAsia="zh-CN"/>
          </w:rPr>
          <w:t>，</w:t>
        </w:r>
      </w:ins>
      <w:ins w:id="5570" w:author="小峰 [2]" w:date="2024-05-14T15:58:09Z">
        <w:r>
          <w:rPr>
            <w:rFonts w:hint="eastAsia"/>
            <w:lang w:val="en-US" w:eastAsia="zh-CN"/>
          </w:rPr>
          <w:t>那么</w:t>
        </w:r>
      </w:ins>
      <w:ins w:id="5571" w:author="小峰 [2]" w:date="2024-05-14T15:58:12Z">
        <w:r>
          <w:rPr>
            <w:rFonts w:hint="eastAsia"/>
            <w:lang w:val="en-US" w:eastAsia="zh-CN"/>
          </w:rPr>
          <w:t>就可以</w:t>
        </w:r>
      </w:ins>
      <w:ins w:id="5572" w:author="小峰 [2]" w:date="2024-05-14T15:58:14Z">
        <w:r>
          <w:rPr>
            <w:rFonts w:hint="eastAsia"/>
            <w:lang w:val="en-US" w:eastAsia="zh-CN"/>
          </w:rPr>
          <w:t>实现</w:t>
        </w:r>
      </w:ins>
      <w:ins w:id="5573" w:author="小峰 [2]" w:date="2024-05-14T15:58:16Z">
        <w:r>
          <w:rPr>
            <w:rFonts w:hint="eastAsia"/>
            <w:lang w:val="en-US" w:eastAsia="zh-CN"/>
          </w:rPr>
          <w:t>上述</w:t>
        </w:r>
      </w:ins>
      <w:ins w:id="5574" w:author="小峰 [2]" w:date="2024-05-14T15:58:17Z">
        <w:r>
          <w:rPr>
            <w:rFonts w:hint="eastAsia"/>
            <w:lang w:val="en-US" w:eastAsia="zh-CN"/>
          </w:rPr>
          <w:t>的</w:t>
        </w:r>
      </w:ins>
      <w:ins w:id="5575" w:author="小峰 [2]" w:date="2024-05-14T15:58:18Z">
        <w:r>
          <w:rPr>
            <w:rFonts w:hint="eastAsia"/>
            <w:lang w:val="en-US" w:eastAsia="zh-CN"/>
          </w:rPr>
          <w:t>认为</w:t>
        </w:r>
      </w:ins>
      <w:ins w:id="5576" w:author="小峰 [2]" w:date="2024-05-14T15:58:23Z">
        <w:r>
          <w:rPr>
            <w:rFonts w:hint="eastAsia"/>
            <w:lang w:val="en-US" w:eastAsia="zh-CN"/>
          </w:rPr>
          <w:t>操作</w:t>
        </w:r>
      </w:ins>
      <w:ins w:id="5577" w:author="小峰 [2]" w:date="2024-05-14T15:58:24Z">
        <w:r>
          <w:rPr>
            <w:rFonts w:hint="eastAsia"/>
            <w:lang w:val="en-US" w:eastAsia="zh-CN"/>
          </w:rPr>
          <w:t>。</w:t>
        </w:r>
      </w:ins>
      <w:ins w:id="5578" w:author="小峰 [2]" w:date="2024-05-14T15:58:26Z">
        <w:r>
          <w:rPr>
            <w:rFonts w:hint="eastAsia"/>
            <w:lang w:val="en-US" w:eastAsia="zh-CN"/>
          </w:rPr>
          <w:t>此时</w:t>
        </w:r>
      </w:ins>
      <w:ins w:id="5579" w:author="小峰 [2]" w:date="2024-05-14T15:58:27Z">
        <w:r>
          <w:rPr>
            <w:rFonts w:hint="eastAsia"/>
            <w:lang w:val="en-US" w:eastAsia="zh-CN"/>
          </w:rPr>
          <w:t>，</w:t>
        </w:r>
      </w:ins>
      <w:ins w:id="5580" w:author="小峰 [2]" w:date="2024-05-14T15:58:28Z">
        <w:r>
          <w:rPr>
            <w:rFonts w:hint="eastAsia"/>
            <w:lang w:val="en-US" w:eastAsia="zh-CN"/>
          </w:rPr>
          <w:t>整个</w:t>
        </w:r>
      </w:ins>
      <w:ins w:id="5581" w:author="小峰 [2]" w:date="2024-05-14T15:58:30Z">
        <w:r>
          <w:rPr>
            <w:rFonts w:hint="eastAsia"/>
            <w:lang w:val="en-US" w:eastAsia="zh-CN"/>
          </w:rPr>
          <w:t>IIC</w:t>
        </w:r>
      </w:ins>
      <w:ins w:id="5582" w:author="小峰 [2]" w:date="2024-05-14T15:58:31Z">
        <w:r>
          <w:rPr>
            <w:rFonts w:hint="eastAsia"/>
            <w:lang w:val="en-US" w:eastAsia="zh-CN"/>
          </w:rPr>
          <w:t>总线</w:t>
        </w:r>
      </w:ins>
      <w:ins w:id="5583" w:author="小峰 [2]" w:date="2024-05-14T15:58:37Z">
        <w:r>
          <w:rPr>
            <w:rFonts w:hint="eastAsia"/>
            <w:lang w:val="en-US" w:eastAsia="zh-CN"/>
          </w:rPr>
          <w:t>开启了</w:t>
        </w:r>
      </w:ins>
      <w:ins w:id="5584" w:author="小峰 [2]" w:date="2024-05-14T15:58:38Z">
        <w:r>
          <w:rPr>
            <w:rFonts w:hint="eastAsia"/>
            <w:lang w:val="en-US" w:eastAsia="zh-CN"/>
          </w:rPr>
          <w:t>，</w:t>
        </w:r>
      </w:ins>
      <w:ins w:id="5585" w:author="小峰 [2]" w:date="2024-05-14T15:58:39Z">
        <w:r>
          <w:rPr>
            <w:rFonts w:hint="eastAsia"/>
            <w:lang w:val="en-US" w:eastAsia="zh-CN"/>
          </w:rPr>
          <w:t>设备</w:t>
        </w:r>
      </w:ins>
      <w:ins w:id="5586" w:author="小峰 [2]" w:date="2024-05-14T15:58:42Z">
        <w:r>
          <w:rPr>
            <w:rFonts w:hint="eastAsia"/>
            <w:lang w:val="en-US" w:eastAsia="zh-CN"/>
          </w:rPr>
          <w:t>会</w:t>
        </w:r>
      </w:ins>
      <w:ins w:id="5587" w:author="小峰 [2]" w:date="2024-05-14T15:58:44Z">
        <w:r>
          <w:rPr>
            <w:rFonts w:hint="eastAsia"/>
            <w:lang w:val="en-US" w:eastAsia="zh-CN"/>
          </w:rPr>
          <w:t>正常</w:t>
        </w:r>
      </w:ins>
      <w:ins w:id="5588" w:author="小峰 [2]" w:date="2024-05-14T15:58:48Z">
        <w:r>
          <w:rPr>
            <w:rFonts w:hint="eastAsia"/>
            <w:lang w:val="en-US" w:eastAsia="zh-CN"/>
          </w:rPr>
          <w:t>工作</w:t>
        </w:r>
      </w:ins>
      <w:ins w:id="5589" w:author="小峰 [2]" w:date="2024-05-14T15:58:49Z">
        <w:r>
          <w:rPr>
            <w:rFonts w:hint="eastAsia"/>
            <w:lang w:val="en-US" w:eastAsia="zh-CN"/>
          </w:rPr>
          <w:t>，</w:t>
        </w:r>
      </w:ins>
      <w:ins w:id="5590" w:author="小峰 [2]" w:date="2024-05-14T15:58:50Z">
        <w:r>
          <w:rPr>
            <w:rFonts w:hint="eastAsia"/>
            <w:lang w:val="en-US" w:eastAsia="zh-CN"/>
          </w:rPr>
          <w:t>也</w:t>
        </w:r>
      </w:ins>
      <w:ins w:id="5591" w:author="小峰 [2]" w:date="2024-05-14T15:58:51Z">
        <w:r>
          <w:rPr>
            <w:rFonts w:hint="eastAsia"/>
            <w:lang w:val="en-US" w:eastAsia="zh-CN"/>
          </w:rPr>
          <w:t>不会</w:t>
        </w:r>
      </w:ins>
      <w:ins w:id="5592" w:author="小峰 [2]" w:date="2024-05-14T15:58:58Z">
        <w:r>
          <w:rPr>
            <w:rFonts w:hint="eastAsia"/>
            <w:lang w:val="en-US" w:eastAsia="zh-CN"/>
          </w:rPr>
          <w:t>干扰</w:t>
        </w:r>
      </w:ins>
      <w:ins w:id="5593" w:author="小峰 [2]" w:date="2024-05-14T15:58:59Z">
        <w:r>
          <w:rPr>
            <w:rFonts w:hint="eastAsia"/>
            <w:lang w:val="en-US" w:eastAsia="zh-CN"/>
          </w:rPr>
          <w:t>或者</w:t>
        </w:r>
      </w:ins>
      <w:ins w:id="5594" w:author="小峰 [2]" w:date="2024-05-14T15:59:03Z">
        <w:r>
          <w:rPr>
            <w:rFonts w:hint="eastAsia"/>
            <w:lang w:val="en-US" w:eastAsia="zh-CN"/>
          </w:rPr>
          <w:t>收到</w:t>
        </w:r>
      </w:ins>
      <w:ins w:id="5595" w:author="小峰 [2]" w:date="2024-05-14T15:59:04Z">
        <w:r>
          <w:rPr>
            <w:rFonts w:hint="eastAsia"/>
            <w:lang w:val="en-US" w:eastAsia="zh-CN"/>
          </w:rPr>
          <w:t>其他</w:t>
        </w:r>
      </w:ins>
      <w:ins w:id="5596" w:author="小峰 [2]" w:date="2024-05-14T15:59:15Z">
        <w:r>
          <w:rPr>
            <w:rFonts w:hint="eastAsia"/>
            <w:lang w:val="en-US" w:eastAsia="zh-CN"/>
          </w:rPr>
          <w:t>设备</w:t>
        </w:r>
      </w:ins>
      <w:ins w:id="5597" w:author="小峰 [2]" w:date="2024-05-14T15:59:12Z">
        <w:r>
          <w:rPr>
            <w:rFonts w:hint="eastAsia"/>
            <w:lang w:val="en-US" w:eastAsia="zh-CN"/>
          </w:rPr>
          <w:t>干扰</w:t>
        </w:r>
      </w:ins>
      <w:ins w:id="5598" w:author="小峰 [2]" w:date="2024-05-14T15:59:17Z">
        <w:r>
          <w:rPr>
            <w:rFonts w:hint="eastAsia"/>
            <w:lang w:val="en-US" w:eastAsia="zh-CN"/>
          </w:rPr>
          <w:t>。</w:t>
        </w:r>
      </w:ins>
    </w:p>
    <w:p>
      <w:pPr>
        <w:rPr>
          <w:ins w:id="5600" w:author="小峰 [2]" w:date="2024-05-14T16:00:44Z"/>
          <w:rFonts w:hint="eastAsia"/>
          <w:lang w:val="en-US" w:eastAsia="zh-CN"/>
        </w:rPr>
        <w:pPrChange w:id="5599" w:author="小峰 [2]" w:date="2024-05-14T15:41:13Z">
          <w:pPr/>
        </w:pPrChange>
      </w:pPr>
    </w:p>
    <w:p>
      <w:pPr>
        <w:pStyle w:val="4"/>
        <w:rPr>
          <w:ins w:id="5602" w:author="小峰 [2]" w:date="2024-05-14T16:01:06Z"/>
          <w:rFonts w:hint="eastAsia"/>
          <w:lang w:val="en-US" w:eastAsia="zh-CN"/>
        </w:rPr>
        <w:pPrChange w:id="5601" w:author="小峰 [2]" w:date="2024-05-14T16:01:13Z">
          <w:pPr/>
        </w:pPrChange>
      </w:pPr>
      <w:ins w:id="5603" w:author="小峰 [2]" w:date="2024-05-14T16:00:52Z">
        <w:r>
          <w:rPr>
            <w:rFonts w:hint="eastAsia"/>
            <w:lang w:val="en-US" w:eastAsia="zh-CN"/>
          </w:rPr>
          <w:t>4</w:t>
        </w:r>
      </w:ins>
      <w:ins w:id="5604" w:author="小峰 [2]" w:date="2024-05-14T16:00:53Z">
        <w:r>
          <w:rPr>
            <w:rFonts w:hint="eastAsia"/>
            <w:lang w:val="en-US" w:eastAsia="zh-CN"/>
          </w:rPr>
          <w:t>.2.3</w:t>
        </w:r>
      </w:ins>
      <w:ins w:id="5605" w:author="小峰 [2]" w:date="2024-05-14T16:00:55Z">
        <w:r>
          <w:rPr>
            <w:rFonts w:hint="eastAsia"/>
            <w:lang w:val="en-US" w:eastAsia="zh-CN"/>
          </w:rPr>
          <w:t>IIC</w:t>
        </w:r>
      </w:ins>
      <w:ins w:id="5606" w:author="小峰 [2]" w:date="2024-05-14T16:01:06Z">
        <w:r>
          <w:rPr>
            <w:rFonts w:hint="eastAsia"/>
            <w:lang w:val="en-US" w:eastAsia="zh-CN"/>
          </w:rPr>
          <w:t>协议层</w:t>
        </w:r>
      </w:ins>
    </w:p>
    <w:p>
      <w:pPr>
        <w:rPr>
          <w:ins w:id="5608" w:author="小峰 [2]" w:date="2024-05-14T15:41:15Z"/>
          <w:rFonts w:hint="default"/>
          <w:lang w:val="en-US" w:eastAsia="zh-CN"/>
        </w:rPr>
        <w:pPrChange w:id="5607" w:author="小峰 [2]" w:date="2024-05-14T15:41:13Z">
          <w:pPr/>
        </w:pPrChange>
      </w:pPr>
      <w:ins w:id="5609" w:author="小峰 [2]" w:date="2024-05-14T16:01:17Z">
        <w:r>
          <w:rPr>
            <w:rFonts w:hint="eastAsia"/>
            <w:lang w:val="en-US" w:eastAsia="zh-CN"/>
          </w:rPr>
          <w:tab/>
        </w:r>
      </w:ins>
      <w:ins w:id="5610" w:author="小峰 [2]" w:date="2024-05-14T16:01:48Z">
        <w:r>
          <w:rPr>
            <w:rFonts w:hint="eastAsia"/>
            <w:lang w:val="en-US" w:eastAsia="zh-CN"/>
          </w:rPr>
          <w:t>在</w:t>
        </w:r>
      </w:ins>
      <w:ins w:id="5611" w:author="小峰 [2]" w:date="2024-05-14T16:01:50Z">
        <w:r>
          <w:rPr>
            <w:rFonts w:hint="eastAsia"/>
            <w:lang w:val="en-US" w:eastAsia="zh-CN"/>
          </w:rPr>
          <w:t>4.</w:t>
        </w:r>
      </w:ins>
      <w:ins w:id="5612" w:author="小峰 [2]" w:date="2024-05-14T16:01:51Z">
        <w:r>
          <w:rPr>
            <w:rFonts w:hint="eastAsia"/>
            <w:lang w:val="en-US" w:eastAsia="zh-CN"/>
          </w:rPr>
          <w:t>2.2</w:t>
        </w:r>
      </w:ins>
      <w:ins w:id="5613" w:author="小峰 [2]" w:date="2024-05-14T16:01:55Z">
        <w:r>
          <w:rPr>
            <w:rFonts w:hint="eastAsia"/>
            <w:lang w:val="en-US" w:eastAsia="zh-CN"/>
          </w:rPr>
          <w:t>IIC</w:t>
        </w:r>
      </w:ins>
      <w:ins w:id="5614" w:author="小峰 [2]" w:date="2024-05-14T16:01:57Z">
        <w:r>
          <w:rPr>
            <w:rFonts w:hint="eastAsia"/>
            <w:lang w:val="en-US" w:eastAsia="zh-CN"/>
          </w:rPr>
          <w:t>总线</w:t>
        </w:r>
      </w:ins>
      <w:ins w:id="5615" w:author="小峰 [2]" w:date="2024-05-14T16:01:59Z">
        <w:r>
          <w:rPr>
            <w:rFonts w:hint="eastAsia"/>
            <w:lang w:val="en-US" w:eastAsia="zh-CN"/>
          </w:rPr>
          <w:t>概述</w:t>
        </w:r>
      </w:ins>
      <w:ins w:id="5616" w:author="小峰 [2]" w:date="2024-05-14T16:02:01Z">
        <w:r>
          <w:rPr>
            <w:rFonts w:hint="eastAsia"/>
            <w:lang w:val="en-US" w:eastAsia="zh-CN"/>
          </w:rPr>
          <w:t>中</w:t>
        </w:r>
      </w:ins>
      <w:ins w:id="5617" w:author="小峰 [2]" w:date="2024-05-14T16:02:03Z">
        <w:r>
          <w:rPr>
            <w:rFonts w:hint="eastAsia"/>
            <w:lang w:val="en-US" w:eastAsia="zh-CN"/>
          </w:rPr>
          <w:t>提到</w:t>
        </w:r>
      </w:ins>
      <w:ins w:id="5618" w:author="小峰 [2]" w:date="2024-05-14T16:02:05Z">
        <w:r>
          <w:rPr>
            <w:rFonts w:hint="eastAsia"/>
            <w:lang w:val="en-US" w:eastAsia="zh-CN"/>
          </w:rPr>
          <w:t>每个</w:t>
        </w:r>
      </w:ins>
      <w:ins w:id="5619" w:author="小峰 [2]" w:date="2024-05-14T16:02:07Z">
        <w:r>
          <w:rPr>
            <w:rFonts w:hint="eastAsia"/>
            <w:lang w:val="en-US" w:eastAsia="zh-CN"/>
          </w:rPr>
          <w:t>设备</w:t>
        </w:r>
      </w:ins>
      <w:ins w:id="5620" w:author="小峰 [2]" w:date="2024-05-14T16:02:12Z">
        <w:r>
          <w:rPr>
            <w:rFonts w:hint="eastAsia"/>
            <w:lang w:val="en-US" w:eastAsia="zh-CN"/>
          </w:rPr>
          <w:t>都有</w:t>
        </w:r>
      </w:ins>
      <w:ins w:id="5621" w:author="小峰 [2]" w:date="2024-05-14T16:02:14Z">
        <w:r>
          <w:rPr>
            <w:rFonts w:hint="eastAsia"/>
            <w:lang w:val="en-US" w:eastAsia="zh-CN"/>
          </w:rPr>
          <w:t>自己</w:t>
        </w:r>
      </w:ins>
      <w:ins w:id="5622" w:author="小峰 [2]" w:date="2024-05-14T16:02:15Z">
        <w:r>
          <w:rPr>
            <w:rFonts w:hint="eastAsia"/>
            <w:lang w:val="en-US" w:eastAsia="zh-CN"/>
          </w:rPr>
          <w:t>唯一的</w:t>
        </w:r>
      </w:ins>
      <w:ins w:id="5623" w:author="小峰 [2]" w:date="2024-05-14T16:02:19Z">
        <w:r>
          <w:rPr>
            <w:rFonts w:hint="eastAsia"/>
            <w:lang w:val="en-US" w:eastAsia="zh-CN"/>
          </w:rPr>
          <w:t>设备</w:t>
        </w:r>
      </w:ins>
      <w:ins w:id="5624" w:author="小峰 [2]" w:date="2024-05-14T16:02:16Z">
        <w:r>
          <w:rPr>
            <w:rFonts w:hint="eastAsia"/>
            <w:lang w:val="en-US" w:eastAsia="zh-CN"/>
          </w:rPr>
          <w:t>地址</w:t>
        </w:r>
      </w:ins>
      <w:ins w:id="5625" w:author="小峰 [2]" w:date="2024-05-14T16:02:37Z">
        <w:r>
          <w:rPr>
            <w:rFonts w:hint="eastAsia"/>
            <w:lang w:val="en-US" w:eastAsia="zh-CN"/>
          </w:rPr>
          <w:t>。</w:t>
        </w:r>
      </w:ins>
      <w:ins w:id="5626" w:author="小峰 [2]" w:date="2024-05-14T16:02:33Z">
        <w:r>
          <w:rPr>
            <w:rFonts w:hint="eastAsia"/>
            <w:lang w:val="en-US" w:eastAsia="zh-CN"/>
          </w:rPr>
          <w:t>具体</w:t>
        </w:r>
      </w:ins>
      <w:ins w:id="5627" w:author="小峰 [2]" w:date="2024-05-14T16:02:35Z">
        <w:r>
          <w:rPr>
            <w:rFonts w:hint="eastAsia"/>
            <w:lang w:val="en-US" w:eastAsia="zh-CN"/>
          </w:rPr>
          <w:t>说明</w:t>
        </w:r>
      </w:ins>
      <w:ins w:id="5628" w:author="小峰 [2]" w:date="2024-05-14T16:02:39Z">
        <w:r>
          <w:rPr>
            <w:rFonts w:hint="eastAsia"/>
            <w:lang w:val="en-US" w:eastAsia="zh-CN"/>
          </w:rPr>
          <w:t>，</w:t>
        </w:r>
      </w:ins>
      <w:ins w:id="5629" w:author="小峰 [2]" w:date="2024-05-14T16:03:05Z">
        <w:r>
          <w:rPr>
            <w:rFonts w:hint="eastAsia"/>
            <w:lang w:val="en-US" w:eastAsia="zh-CN"/>
          </w:rPr>
          <w:t>器件</w:t>
        </w:r>
      </w:ins>
      <w:ins w:id="5630" w:author="小峰 [2]" w:date="2024-05-14T16:03:35Z">
        <w:r>
          <w:rPr>
            <w:rFonts w:hint="eastAsia"/>
            <w:lang w:val="en-US" w:eastAsia="zh-CN"/>
          </w:rPr>
          <w:t>的</w:t>
        </w:r>
      </w:ins>
      <w:ins w:id="5631" w:author="小峰 [2]" w:date="2024-05-14T16:03:41Z">
        <w:r>
          <w:rPr>
            <w:rFonts w:hint="eastAsia"/>
            <w:lang w:val="en-US" w:eastAsia="zh-CN"/>
          </w:rPr>
          <w:t>地址</w:t>
        </w:r>
      </w:ins>
      <w:ins w:id="5632" w:author="小峰 [2]" w:date="2024-05-14T16:03:49Z">
        <w:r>
          <w:rPr>
            <w:rFonts w:hint="eastAsia"/>
            <w:lang w:val="en-US" w:eastAsia="zh-CN"/>
          </w:rPr>
          <w:t>根据</w:t>
        </w:r>
      </w:ins>
      <w:ins w:id="5633" w:author="小峰 [2]" w:date="2024-05-14T16:04:04Z">
        <w:r>
          <w:rPr>
            <w:rFonts w:hint="eastAsia"/>
            <w:lang w:val="en-US" w:eastAsia="zh-CN"/>
          </w:rPr>
          <w:t>依据</w:t>
        </w:r>
      </w:ins>
      <w:ins w:id="5634" w:author="小峰 [2]" w:date="2024-05-14T16:04:06Z">
        <w:r>
          <w:rPr>
            <w:rFonts w:hint="eastAsia"/>
            <w:lang w:val="en-US" w:eastAsia="zh-CN"/>
          </w:rPr>
          <w:t>厂家</w:t>
        </w:r>
      </w:ins>
      <w:ins w:id="5635" w:author="小峰 [2]" w:date="2024-05-14T16:04:07Z">
        <w:r>
          <w:rPr>
            <w:rFonts w:hint="eastAsia"/>
            <w:lang w:val="en-US" w:eastAsia="zh-CN"/>
          </w:rPr>
          <w:t>的</w:t>
        </w:r>
      </w:ins>
      <w:ins w:id="5636" w:author="小峰 [2]" w:date="2024-05-14T16:04:09Z">
        <w:r>
          <w:rPr>
            <w:rFonts w:hint="eastAsia"/>
            <w:lang w:val="en-US" w:eastAsia="zh-CN"/>
          </w:rPr>
          <w:t>设定</w:t>
        </w:r>
      </w:ins>
      <w:ins w:id="5637" w:author="小峰 [2]" w:date="2024-05-14T16:04:13Z">
        <w:r>
          <w:rPr>
            <w:rFonts w:hint="eastAsia"/>
            <w:lang w:val="en-US" w:eastAsia="zh-CN"/>
          </w:rPr>
          <w:t>具体</w:t>
        </w:r>
      </w:ins>
      <w:ins w:id="5638" w:author="小峰 [2]" w:date="2024-05-14T16:04:18Z">
        <w:r>
          <w:rPr>
            <w:rFonts w:hint="eastAsia"/>
            <w:lang w:val="en-US" w:eastAsia="zh-CN"/>
          </w:rPr>
          <w:t>来看，</w:t>
        </w:r>
      </w:ins>
      <w:ins w:id="5639" w:author="小峰 [2]" w:date="2024-05-14T16:04:29Z">
        <w:r>
          <w:rPr>
            <w:rFonts w:hint="eastAsia"/>
            <w:lang w:val="en-US" w:eastAsia="zh-CN"/>
          </w:rPr>
          <w:t>有些</w:t>
        </w:r>
      </w:ins>
      <w:ins w:id="5640" w:author="小峰 [2]" w:date="2024-05-14T16:04:33Z">
        <w:r>
          <w:rPr>
            <w:rFonts w:hint="eastAsia"/>
            <w:lang w:val="en-US" w:eastAsia="zh-CN"/>
          </w:rPr>
          <w:t>器件</w:t>
        </w:r>
      </w:ins>
      <w:ins w:id="5641" w:author="小峰 [2]" w:date="2024-05-14T16:04:34Z">
        <w:r>
          <w:rPr>
            <w:rFonts w:hint="eastAsia"/>
            <w:lang w:val="en-US" w:eastAsia="zh-CN"/>
          </w:rPr>
          <w:t>在</w:t>
        </w:r>
      </w:ins>
      <w:ins w:id="5642" w:author="小峰 [2]" w:date="2024-05-14T16:04:36Z">
        <w:r>
          <w:rPr>
            <w:rFonts w:hint="eastAsia"/>
            <w:lang w:val="en-US" w:eastAsia="zh-CN"/>
          </w:rPr>
          <w:t>厂家</w:t>
        </w:r>
      </w:ins>
      <w:ins w:id="5643" w:author="小峰 [2]" w:date="2024-05-14T16:04:43Z">
        <w:r>
          <w:rPr>
            <w:rFonts w:hint="eastAsia"/>
            <w:lang w:val="en-US" w:eastAsia="zh-CN"/>
          </w:rPr>
          <w:t>就</w:t>
        </w:r>
      </w:ins>
      <w:ins w:id="5644" w:author="小峰 [2]" w:date="2024-05-14T16:04:48Z">
        <w:r>
          <w:rPr>
            <w:rFonts w:hint="eastAsia"/>
            <w:lang w:val="en-US" w:eastAsia="zh-CN"/>
          </w:rPr>
          <w:t>已经</w:t>
        </w:r>
      </w:ins>
      <w:ins w:id="5645" w:author="小峰 [2]" w:date="2024-05-14T16:04:50Z">
        <w:r>
          <w:rPr>
            <w:rFonts w:hint="eastAsia"/>
            <w:lang w:val="en-US" w:eastAsia="zh-CN"/>
          </w:rPr>
          <w:t>设定</w:t>
        </w:r>
      </w:ins>
      <w:ins w:id="5646" w:author="小峰 [2]" w:date="2024-05-14T16:04:52Z">
        <w:r>
          <w:rPr>
            <w:rFonts w:hint="eastAsia"/>
            <w:lang w:val="en-US" w:eastAsia="zh-CN"/>
          </w:rPr>
          <w:t>好了</w:t>
        </w:r>
      </w:ins>
      <w:ins w:id="5647" w:author="小峰 [2]" w:date="2024-05-14T16:04:56Z">
        <w:r>
          <w:rPr>
            <w:rFonts w:hint="eastAsia"/>
            <w:lang w:val="en-US" w:eastAsia="zh-CN"/>
          </w:rPr>
          <w:t>，</w:t>
        </w:r>
      </w:ins>
      <w:ins w:id="5648" w:author="小峰 [2]" w:date="2024-05-14T16:04:58Z">
        <w:r>
          <w:rPr>
            <w:rFonts w:hint="eastAsia"/>
            <w:lang w:val="en-US" w:eastAsia="zh-CN"/>
          </w:rPr>
          <w:t>用户</w:t>
        </w:r>
      </w:ins>
      <w:ins w:id="5649" w:author="小峰 [2]" w:date="2024-05-14T16:05:00Z">
        <w:r>
          <w:rPr>
            <w:rFonts w:hint="eastAsia"/>
            <w:lang w:val="en-US" w:eastAsia="zh-CN"/>
          </w:rPr>
          <w:t>不可以</w:t>
        </w:r>
      </w:ins>
      <w:ins w:id="5650" w:author="小峰 [2]" w:date="2024-05-14T16:05:02Z">
        <w:r>
          <w:rPr>
            <w:rFonts w:hint="eastAsia"/>
            <w:lang w:val="en-US" w:eastAsia="zh-CN"/>
          </w:rPr>
          <w:t>自行</w:t>
        </w:r>
      </w:ins>
      <w:ins w:id="5651" w:author="小峰 [2]" w:date="2024-05-14T16:05:05Z">
        <w:r>
          <w:rPr>
            <w:rFonts w:hint="eastAsia"/>
            <w:lang w:val="en-US" w:eastAsia="zh-CN"/>
          </w:rPr>
          <w:t>更改</w:t>
        </w:r>
      </w:ins>
      <w:ins w:id="5652" w:author="小峰 [2]" w:date="2024-05-14T16:05:11Z">
        <w:r>
          <w:rPr>
            <w:rFonts w:hint="eastAsia"/>
            <w:lang w:val="en-US" w:eastAsia="zh-CN"/>
          </w:rPr>
          <w:t>，</w:t>
        </w:r>
      </w:ins>
      <w:ins w:id="5653" w:author="小峰 [2]" w:date="2024-05-14T16:05:12Z">
        <w:r>
          <w:rPr>
            <w:rFonts w:hint="eastAsia"/>
            <w:lang w:val="en-US" w:eastAsia="zh-CN"/>
          </w:rPr>
          <w:t>比如</w:t>
        </w:r>
      </w:ins>
      <w:ins w:id="5654" w:author="小峰 [2]" w:date="2024-05-14T16:05:20Z">
        <w:r>
          <w:rPr>
            <w:rFonts w:hint="eastAsia"/>
            <w:lang w:val="en-US" w:eastAsia="zh-CN"/>
          </w:rPr>
          <w:t>OV</w:t>
        </w:r>
      </w:ins>
      <w:ins w:id="5655" w:author="小峰 [2]" w:date="2024-05-14T16:05:25Z">
        <w:r>
          <w:rPr>
            <w:rFonts w:hint="eastAsia"/>
            <w:lang w:val="en-US" w:eastAsia="zh-CN"/>
          </w:rPr>
          <w:t>76</w:t>
        </w:r>
      </w:ins>
      <w:ins w:id="5656" w:author="小峰 [2]" w:date="2024-05-14T16:05:26Z">
        <w:r>
          <w:rPr>
            <w:rFonts w:hint="eastAsia"/>
            <w:lang w:val="en-US" w:eastAsia="zh-CN"/>
          </w:rPr>
          <w:t>70</w:t>
        </w:r>
      </w:ins>
      <w:ins w:id="5657" w:author="小峰 [2]" w:date="2024-05-14T16:05:28Z">
        <w:r>
          <w:rPr>
            <w:rFonts w:hint="eastAsia"/>
            <w:lang w:val="en-US" w:eastAsia="zh-CN"/>
          </w:rPr>
          <w:t>的</w:t>
        </w:r>
      </w:ins>
      <w:ins w:id="5658" w:author="小峰 [2]" w:date="2024-05-14T16:05:30Z">
        <w:r>
          <w:rPr>
            <w:rFonts w:hint="eastAsia"/>
            <w:lang w:val="en-US" w:eastAsia="zh-CN"/>
          </w:rPr>
          <w:t>地址</w:t>
        </w:r>
      </w:ins>
      <w:ins w:id="5659" w:author="小峰 [2]" w:date="2024-05-14T16:05:31Z">
        <w:r>
          <w:rPr>
            <w:rFonts w:hint="eastAsia"/>
            <w:lang w:val="en-US" w:eastAsia="zh-CN"/>
          </w:rPr>
          <w:t>0</w:t>
        </w:r>
      </w:ins>
      <w:ins w:id="5660" w:author="小峰 [2]" w:date="2024-05-14T16:05:34Z">
        <w:r>
          <w:rPr>
            <w:rFonts w:hint="eastAsia"/>
            <w:lang w:val="en-US" w:eastAsia="zh-CN"/>
          </w:rPr>
          <w:t>x</w:t>
        </w:r>
      </w:ins>
      <w:ins w:id="5661" w:author="小峰 [2]" w:date="2024-05-14T16:05:36Z">
        <w:r>
          <w:rPr>
            <w:rFonts w:hint="eastAsia"/>
            <w:lang w:val="en-US" w:eastAsia="zh-CN"/>
          </w:rPr>
          <w:t>42</w:t>
        </w:r>
      </w:ins>
      <w:ins w:id="5662" w:author="小峰 [2]" w:date="2024-05-14T16:05:38Z">
        <w:r>
          <w:rPr>
            <w:rFonts w:hint="eastAsia"/>
            <w:lang w:val="en-US" w:eastAsia="zh-CN"/>
          </w:rPr>
          <w:t>，</w:t>
        </w:r>
      </w:ins>
      <w:ins w:id="5663" w:author="小峰 [2]" w:date="2024-05-14T16:05:40Z">
        <w:r>
          <w:rPr>
            <w:rFonts w:hint="eastAsia"/>
            <w:lang w:val="en-US" w:eastAsia="zh-CN"/>
          </w:rPr>
          <w:t>而</w:t>
        </w:r>
      </w:ins>
      <w:ins w:id="5664" w:author="小峰 [2]" w:date="2024-05-14T16:05:42Z">
        <w:r>
          <w:rPr>
            <w:rFonts w:hint="eastAsia"/>
            <w:lang w:val="en-US" w:eastAsia="zh-CN"/>
          </w:rPr>
          <w:t>有的</w:t>
        </w:r>
      </w:ins>
      <w:ins w:id="5665" w:author="小峰 [2]" w:date="2024-05-14T16:05:48Z">
        <w:r>
          <w:rPr>
            <w:rFonts w:hint="eastAsia"/>
            <w:lang w:val="en-US" w:eastAsia="zh-CN"/>
          </w:rPr>
          <w:t>器件</w:t>
        </w:r>
      </w:ins>
      <w:ins w:id="5666" w:author="小峰 [2]" w:date="2024-05-14T16:05:50Z">
        <w:r>
          <w:rPr>
            <w:rFonts w:hint="eastAsia"/>
            <w:lang w:val="en-US" w:eastAsia="zh-CN"/>
          </w:rPr>
          <w:t>可以</w:t>
        </w:r>
      </w:ins>
      <w:ins w:id="5667" w:author="小峰 [2]" w:date="2024-05-14T16:05:54Z">
        <w:r>
          <w:rPr>
            <w:rFonts w:hint="eastAsia"/>
            <w:lang w:val="en-US" w:eastAsia="zh-CN"/>
          </w:rPr>
          <w:t>更改</w:t>
        </w:r>
      </w:ins>
      <w:ins w:id="5668" w:author="小峰 [2]" w:date="2024-05-14T16:05:55Z">
        <w:r>
          <w:rPr>
            <w:rFonts w:hint="eastAsia"/>
            <w:lang w:val="en-US" w:eastAsia="zh-CN"/>
          </w:rPr>
          <w:t>，</w:t>
        </w:r>
      </w:ins>
      <w:ins w:id="5669" w:author="小峰 [2]" w:date="2024-05-14T16:06:00Z">
        <w:r>
          <w:rPr>
            <w:rFonts w:hint="eastAsia"/>
            <w:lang w:val="en-US" w:eastAsia="zh-CN"/>
          </w:rPr>
          <w:t>比如</w:t>
        </w:r>
      </w:ins>
      <w:ins w:id="5670" w:author="小峰 [2]" w:date="2024-05-14T16:06:08Z">
        <w:r>
          <w:rPr>
            <w:rFonts w:hint="eastAsia"/>
            <w:lang w:val="en-US" w:eastAsia="zh-CN"/>
          </w:rPr>
          <w:t>EEPROM</w:t>
        </w:r>
      </w:ins>
      <w:ins w:id="5671" w:author="小峰 [2]" w:date="2024-05-14T16:06:10Z">
        <w:r>
          <w:rPr>
            <w:rFonts w:hint="eastAsia"/>
            <w:lang w:val="en-US" w:eastAsia="zh-CN"/>
          </w:rPr>
          <w:t>中</w:t>
        </w:r>
      </w:ins>
      <w:ins w:id="5672" w:author="小峰 [2]" w:date="2024-05-14T16:06:12Z">
        <w:r>
          <w:rPr>
            <w:rFonts w:hint="eastAsia"/>
            <w:lang w:val="en-US" w:eastAsia="zh-CN"/>
          </w:rPr>
          <w:t>前</w:t>
        </w:r>
      </w:ins>
      <w:ins w:id="5673" w:author="小峰 [2]" w:date="2024-05-14T16:06:15Z">
        <w:r>
          <w:rPr>
            <w:rFonts w:hint="eastAsia"/>
            <w:lang w:val="en-US" w:eastAsia="zh-CN"/>
          </w:rPr>
          <w:t>四位</w:t>
        </w:r>
      </w:ins>
      <w:ins w:id="5674" w:author="小峰 [2]" w:date="2024-05-14T16:06:16Z">
        <w:r>
          <w:rPr>
            <w:rFonts w:hint="eastAsia"/>
            <w:lang w:val="en-US" w:eastAsia="zh-CN"/>
          </w:rPr>
          <w:t>的</w:t>
        </w:r>
      </w:ins>
      <w:ins w:id="5675" w:author="小峰 [2]" w:date="2024-05-14T16:06:17Z">
        <w:r>
          <w:rPr>
            <w:rFonts w:hint="eastAsia"/>
            <w:lang w:val="en-US" w:eastAsia="zh-CN"/>
          </w:rPr>
          <w:t>地址</w:t>
        </w:r>
      </w:ins>
      <w:ins w:id="5676" w:author="小峰 [2]" w:date="2024-05-14T16:06:21Z">
        <w:r>
          <w:rPr>
            <w:rFonts w:hint="eastAsia"/>
            <w:lang w:val="en-US" w:eastAsia="zh-CN"/>
          </w:rPr>
          <w:t>已经</w:t>
        </w:r>
      </w:ins>
      <w:ins w:id="5677" w:author="小峰 [2]" w:date="2024-05-14T16:06:23Z">
        <w:r>
          <w:rPr>
            <w:rFonts w:hint="eastAsia"/>
            <w:lang w:val="en-US" w:eastAsia="zh-CN"/>
          </w:rPr>
          <w:t>确定</w:t>
        </w:r>
      </w:ins>
      <w:ins w:id="5678" w:author="小峰 [2]" w:date="2024-05-14T16:06:24Z">
        <w:r>
          <w:rPr>
            <w:rFonts w:hint="eastAsia"/>
            <w:lang w:val="en-US" w:eastAsia="zh-CN"/>
          </w:rPr>
          <w:t>好了为</w:t>
        </w:r>
      </w:ins>
      <w:ins w:id="5679" w:author="小峰 [2]" w:date="2024-05-14T16:06:27Z">
        <w:r>
          <w:rPr>
            <w:rFonts w:hint="eastAsia"/>
            <w:lang w:val="en-US" w:eastAsia="zh-CN"/>
          </w:rPr>
          <w:t>1010</w:t>
        </w:r>
      </w:ins>
      <w:ins w:id="5680" w:author="小峰 [2]" w:date="2024-05-14T16:06:28Z">
        <w:r>
          <w:rPr>
            <w:rFonts w:hint="eastAsia"/>
            <w:lang w:val="en-US" w:eastAsia="zh-CN"/>
          </w:rPr>
          <w:t>，</w:t>
        </w:r>
      </w:ins>
      <w:ins w:id="5681" w:author="小峰 [2]" w:date="2024-05-14T16:06:31Z">
        <w:r>
          <w:rPr>
            <w:rFonts w:hint="eastAsia"/>
            <w:lang w:val="en-US" w:eastAsia="zh-CN"/>
          </w:rPr>
          <w:t>后</w:t>
        </w:r>
      </w:ins>
      <w:ins w:id="5682" w:author="小峰 [2]" w:date="2024-05-14T16:06:34Z">
        <w:r>
          <w:rPr>
            <w:rFonts w:hint="eastAsia"/>
            <w:lang w:val="en-US" w:eastAsia="zh-CN"/>
          </w:rPr>
          <w:t>三个</w:t>
        </w:r>
      </w:ins>
      <w:ins w:id="5683" w:author="小峰 [2]" w:date="2024-05-14T16:06:35Z">
        <w:r>
          <w:rPr>
            <w:rFonts w:hint="eastAsia"/>
            <w:lang w:val="en-US" w:eastAsia="zh-CN"/>
          </w:rPr>
          <w:t>地址</w:t>
        </w:r>
      </w:ins>
      <w:ins w:id="5684" w:author="小峰 [2]" w:date="2024-05-14T16:06:39Z">
        <w:r>
          <w:rPr>
            <w:rFonts w:hint="eastAsia"/>
            <w:lang w:val="en-US" w:eastAsia="zh-CN"/>
          </w:rPr>
          <w:t>可以</w:t>
        </w:r>
      </w:ins>
      <w:ins w:id="5685" w:author="小峰 [2]" w:date="2024-05-14T16:06:42Z">
        <w:r>
          <w:rPr>
            <w:rFonts w:hint="eastAsia"/>
            <w:lang w:val="en-US" w:eastAsia="zh-CN"/>
          </w:rPr>
          <w:t>由</w:t>
        </w:r>
      </w:ins>
      <w:ins w:id="5686" w:author="小峰 [2]" w:date="2024-05-14T16:07:00Z">
        <w:r>
          <w:rPr>
            <w:rFonts w:hint="eastAsia"/>
            <w:lang w:val="en-US" w:eastAsia="zh-CN"/>
          </w:rPr>
          <w:t>硬件</w:t>
        </w:r>
      </w:ins>
      <w:ins w:id="5687" w:author="小峰 [2]" w:date="2024-05-14T16:07:02Z">
        <w:r>
          <w:rPr>
            <w:rFonts w:hint="eastAsia"/>
            <w:lang w:val="en-US" w:eastAsia="zh-CN"/>
          </w:rPr>
          <w:t>连接</w:t>
        </w:r>
      </w:ins>
      <w:ins w:id="5688" w:author="小峰 [2]" w:date="2024-05-14T16:07:05Z">
        <w:r>
          <w:rPr>
            <w:rFonts w:hint="eastAsia"/>
            <w:lang w:val="en-US" w:eastAsia="zh-CN"/>
          </w:rPr>
          <w:t>确定</w:t>
        </w:r>
      </w:ins>
      <w:ins w:id="5689" w:author="小峰 [2]" w:date="2024-05-14T16:07:06Z">
        <w:r>
          <w:rPr>
            <w:rFonts w:hint="eastAsia"/>
            <w:lang w:val="en-US" w:eastAsia="zh-CN"/>
          </w:rPr>
          <w:t>，</w:t>
        </w:r>
      </w:ins>
      <w:ins w:id="5690" w:author="小峰 [2]" w:date="2024-05-14T16:07:32Z">
        <w:r>
          <w:rPr>
            <w:rFonts w:hint="eastAsia"/>
            <w:lang w:val="en-US" w:eastAsia="zh-CN"/>
          </w:rPr>
          <w:t>三位</w:t>
        </w:r>
      </w:ins>
      <w:ins w:id="5691" w:author="小峰 [2]" w:date="2024-05-14T16:07:40Z">
        <w:r>
          <w:rPr>
            <w:rFonts w:hint="eastAsia"/>
            <w:lang w:val="en-US" w:eastAsia="zh-CN"/>
          </w:rPr>
          <w:t>可更改</w:t>
        </w:r>
      </w:ins>
      <w:ins w:id="5692" w:author="小峰 [2]" w:date="2024-05-14T16:07:41Z">
        <w:r>
          <w:rPr>
            <w:rFonts w:hint="eastAsia"/>
            <w:lang w:val="en-US" w:eastAsia="zh-CN"/>
          </w:rPr>
          <w:t>可</w:t>
        </w:r>
      </w:ins>
      <w:ins w:id="5693" w:author="小峰 [2]" w:date="2024-05-14T16:07:42Z">
        <w:r>
          <w:rPr>
            <w:rFonts w:hint="eastAsia"/>
            <w:lang w:val="en-US" w:eastAsia="zh-CN"/>
          </w:rPr>
          <w:t>得出</w:t>
        </w:r>
      </w:ins>
      <w:ins w:id="5694" w:author="小峰 [2]" w:date="2024-05-14T16:07:50Z">
        <w:r>
          <w:rPr>
            <w:rFonts w:hint="eastAsia"/>
            <w:lang w:val="en-US" w:eastAsia="zh-CN"/>
          </w:rPr>
          <w:t>在</w:t>
        </w:r>
      </w:ins>
      <w:ins w:id="5695" w:author="小峰 [2]" w:date="2024-05-14T16:07:54Z">
        <w:r>
          <w:rPr>
            <w:rFonts w:hint="eastAsia"/>
            <w:lang w:val="en-US" w:eastAsia="zh-CN"/>
          </w:rPr>
          <w:t>一</w:t>
        </w:r>
      </w:ins>
      <w:ins w:id="5696" w:author="小峰 [2]" w:date="2024-05-14T16:07:55Z">
        <w:r>
          <w:rPr>
            <w:rFonts w:hint="eastAsia"/>
            <w:lang w:val="en-US" w:eastAsia="zh-CN"/>
          </w:rPr>
          <w:t>IIC</w:t>
        </w:r>
      </w:ins>
      <w:ins w:id="5697" w:author="小峰 [2]" w:date="2024-05-14T16:07:56Z">
        <w:r>
          <w:rPr>
            <w:rFonts w:hint="eastAsia"/>
            <w:lang w:val="en-US" w:eastAsia="zh-CN"/>
          </w:rPr>
          <w:t>总线</w:t>
        </w:r>
      </w:ins>
      <w:ins w:id="5698" w:author="小峰 [2]" w:date="2024-05-14T16:07:57Z">
        <w:r>
          <w:rPr>
            <w:rFonts w:hint="eastAsia"/>
            <w:lang w:val="en-US" w:eastAsia="zh-CN"/>
          </w:rPr>
          <w:t>中</w:t>
        </w:r>
      </w:ins>
      <w:ins w:id="5699" w:author="小峰 [2]" w:date="2024-05-14T16:08:00Z">
        <w:r>
          <w:rPr>
            <w:rFonts w:hint="eastAsia"/>
            <w:lang w:val="en-US" w:eastAsia="zh-CN"/>
          </w:rPr>
          <w:t>，</w:t>
        </w:r>
      </w:ins>
      <w:ins w:id="5700" w:author="小峰 [2]" w:date="2024-05-14T16:08:01Z">
        <w:r>
          <w:rPr>
            <w:rFonts w:hint="eastAsia"/>
            <w:lang w:val="en-US" w:eastAsia="zh-CN"/>
          </w:rPr>
          <w:t>最多</w:t>
        </w:r>
      </w:ins>
      <w:ins w:id="5701" w:author="小峰 [2]" w:date="2024-05-14T16:08:02Z">
        <w:r>
          <w:rPr>
            <w:rFonts w:hint="eastAsia"/>
            <w:lang w:val="en-US" w:eastAsia="zh-CN"/>
          </w:rPr>
          <w:t>可</w:t>
        </w:r>
      </w:ins>
      <w:ins w:id="5702" w:author="小峰 [2]" w:date="2024-05-14T16:08:03Z">
        <w:r>
          <w:rPr>
            <w:rFonts w:hint="eastAsia"/>
            <w:lang w:val="en-US" w:eastAsia="zh-CN"/>
          </w:rPr>
          <w:t>连接</w:t>
        </w:r>
      </w:ins>
      <w:ins w:id="5703" w:author="小峰 [2]" w:date="2024-05-14T16:08:06Z">
        <w:r>
          <w:rPr>
            <w:rFonts w:hint="eastAsia"/>
            <w:lang w:val="en-US" w:eastAsia="zh-CN"/>
          </w:rPr>
          <w:t>8</w:t>
        </w:r>
      </w:ins>
      <w:ins w:id="5704" w:author="小峰 [2]" w:date="2024-05-14T16:08:10Z">
        <w:r>
          <w:rPr>
            <w:rFonts w:hint="eastAsia"/>
            <w:lang w:val="en-US" w:eastAsia="zh-CN"/>
          </w:rPr>
          <w:t>个</w:t>
        </w:r>
      </w:ins>
      <w:ins w:id="5705" w:author="小峰 [2]" w:date="2024-05-14T16:08:18Z">
        <w:r>
          <w:rPr>
            <w:rFonts w:hint="eastAsia"/>
            <w:lang w:val="en-US" w:eastAsia="zh-CN"/>
          </w:rPr>
          <w:t>EEPROM</w:t>
        </w:r>
      </w:ins>
      <w:ins w:id="5706" w:author="小峰 [2]" w:date="2024-05-14T16:08:21Z">
        <w:r>
          <w:rPr>
            <w:rFonts w:hint="eastAsia"/>
            <w:lang w:val="en-US" w:eastAsia="zh-CN"/>
          </w:rPr>
          <w:t>芯片。</w:t>
        </w:r>
      </w:ins>
    </w:p>
    <w:p>
      <w:pPr>
        <w:rPr>
          <w:ins w:id="5708" w:author="小峰 [2]" w:date="2024-05-14T16:13:20Z"/>
          <w:rFonts w:hint="eastAsia"/>
          <w:lang w:val="en-US" w:eastAsia="zh-CN"/>
        </w:rPr>
        <w:pPrChange w:id="5707" w:author="小峰 [2]" w:date="2024-05-14T15:41:13Z">
          <w:pPr/>
        </w:pPrChange>
      </w:pPr>
      <w:ins w:id="5709" w:author="小峰 [2]" w:date="2024-05-14T16:09:56Z">
        <w:r>
          <w:rPr>
            <w:rFonts w:hint="eastAsia"/>
            <w:lang w:val="en-US" w:eastAsia="zh-CN"/>
          </w:rPr>
          <w:tab/>
        </w:r>
      </w:ins>
      <w:ins w:id="5710" w:author="小峰 [2]" w:date="2024-05-14T16:10:21Z">
        <w:r>
          <w:rPr>
            <w:rFonts w:hint="eastAsia"/>
            <w:lang w:val="en-US" w:eastAsia="zh-CN"/>
          </w:rPr>
          <w:t>在</w:t>
        </w:r>
      </w:ins>
      <w:ins w:id="5711" w:author="小峰 [2]" w:date="2024-05-14T16:10:22Z">
        <w:r>
          <w:rPr>
            <w:rFonts w:hint="eastAsia"/>
            <w:lang w:val="en-US" w:eastAsia="zh-CN"/>
          </w:rPr>
          <w:t>IIC</w:t>
        </w:r>
      </w:ins>
      <w:ins w:id="5712" w:author="小峰 [2]" w:date="2024-05-14T16:10:25Z">
        <w:r>
          <w:rPr>
            <w:rFonts w:hint="eastAsia"/>
            <w:lang w:val="en-US" w:eastAsia="zh-CN"/>
          </w:rPr>
          <w:t>数据</w:t>
        </w:r>
      </w:ins>
      <w:ins w:id="5713" w:author="小峰 [2]" w:date="2024-05-14T16:10:27Z">
        <w:r>
          <w:rPr>
            <w:rFonts w:hint="eastAsia"/>
            <w:lang w:val="en-US" w:eastAsia="zh-CN"/>
          </w:rPr>
          <w:t>传输</w:t>
        </w:r>
      </w:ins>
      <w:ins w:id="5714" w:author="小峰 [2]" w:date="2024-05-14T16:10:28Z">
        <w:r>
          <w:rPr>
            <w:rFonts w:hint="eastAsia"/>
            <w:lang w:val="en-US" w:eastAsia="zh-CN"/>
          </w:rPr>
          <w:t>过程</w:t>
        </w:r>
      </w:ins>
      <w:ins w:id="5715" w:author="小峰 [2]" w:date="2024-05-14T16:10:30Z">
        <w:r>
          <w:rPr>
            <w:rFonts w:hint="eastAsia"/>
            <w:lang w:val="en-US" w:eastAsia="zh-CN"/>
          </w:rPr>
          <w:t>中</w:t>
        </w:r>
      </w:ins>
      <w:ins w:id="5716" w:author="小峰 [2]" w:date="2024-05-14T16:10:31Z">
        <w:r>
          <w:rPr>
            <w:rFonts w:hint="eastAsia"/>
            <w:lang w:val="en-US" w:eastAsia="zh-CN"/>
          </w:rPr>
          <w:t>，</w:t>
        </w:r>
      </w:ins>
      <w:ins w:id="5717" w:author="小峰 [2]" w:date="2024-05-14T16:10:53Z">
        <w:r>
          <w:rPr>
            <w:rFonts w:hint="eastAsia"/>
            <w:lang w:val="en-US" w:eastAsia="zh-CN"/>
          </w:rPr>
          <w:t>可</w:t>
        </w:r>
      </w:ins>
      <w:ins w:id="5718" w:author="小峰 [2]" w:date="2024-05-14T16:10:54Z">
        <w:r>
          <w:rPr>
            <w:rFonts w:hint="eastAsia"/>
            <w:lang w:val="en-US" w:eastAsia="zh-CN"/>
          </w:rPr>
          <w:t>分为</w:t>
        </w:r>
      </w:ins>
      <w:ins w:id="5719" w:author="小峰 [2]" w:date="2024-05-14T16:10:55Z">
        <w:r>
          <w:rPr>
            <w:rFonts w:hint="eastAsia"/>
            <w:lang w:val="en-US" w:eastAsia="zh-CN"/>
          </w:rPr>
          <w:t>四种</w:t>
        </w:r>
      </w:ins>
      <w:ins w:id="5720" w:author="小峰 [2]" w:date="2024-05-14T16:11:25Z">
        <w:r>
          <w:rPr>
            <w:rFonts w:hint="eastAsia"/>
            <w:lang w:val="en-US" w:eastAsia="zh-CN"/>
          </w:rPr>
          <w:t>过程</w:t>
        </w:r>
      </w:ins>
      <w:ins w:id="5721" w:author="小峰 [2]" w:date="2024-05-14T16:11:19Z">
        <w:r>
          <w:rPr>
            <w:rFonts w:hint="eastAsia"/>
            <w:lang w:val="en-US" w:eastAsia="zh-CN"/>
          </w:rPr>
          <w:t>分</w:t>
        </w:r>
      </w:ins>
      <w:ins w:id="5722" w:author="小峰 [2]" w:date="2024-05-14T16:11:23Z">
        <w:r>
          <w:rPr>
            <w:rFonts w:hint="eastAsia"/>
            <w:lang w:val="en-US" w:eastAsia="zh-CN"/>
          </w:rPr>
          <w:t>别</w:t>
        </w:r>
      </w:ins>
      <w:ins w:id="5723" w:author="小峰 [2]" w:date="2024-05-14T16:11:19Z">
        <w:r>
          <w:rPr>
            <w:rFonts w:hint="eastAsia"/>
            <w:lang w:val="en-US" w:eastAsia="zh-CN"/>
          </w:rPr>
          <w:t>为</w:t>
        </w:r>
      </w:ins>
      <w:ins w:id="5724" w:author="小峰 [2]" w:date="2024-05-14T16:11:11Z">
        <w:r>
          <w:rPr>
            <w:rFonts w:hint="eastAsia"/>
            <w:lang w:val="en-US" w:eastAsia="zh-CN"/>
          </w:rPr>
          <w:t>空闲</w:t>
        </w:r>
      </w:ins>
      <w:ins w:id="5725" w:author="小峰 [2]" w:date="2024-05-14T16:11:13Z">
        <w:r>
          <w:rPr>
            <w:rFonts w:hint="eastAsia"/>
            <w:lang w:val="en-US" w:eastAsia="zh-CN"/>
          </w:rPr>
          <w:t>状态</w:t>
        </w:r>
      </w:ins>
      <w:ins w:id="5726" w:author="小峰 [2]" w:date="2024-05-14T16:11:14Z">
        <w:r>
          <w:rPr>
            <w:rFonts w:hint="eastAsia"/>
            <w:lang w:val="en-US" w:eastAsia="zh-CN"/>
          </w:rPr>
          <w:t>、</w:t>
        </w:r>
      </w:ins>
      <w:ins w:id="5727" w:author="小峰 [2]" w:date="2024-05-14T16:11:32Z">
        <w:r>
          <w:rPr>
            <w:rFonts w:hint="eastAsia"/>
            <w:lang w:val="en-US" w:eastAsia="zh-CN"/>
          </w:rPr>
          <w:t>开始</w:t>
        </w:r>
      </w:ins>
      <w:ins w:id="5728" w:author="小峰 [2]" w:date="2024-05-14T16:11:33Z">
        <w:r>
          <w:rPr>
            <w:rFonts w:hint="eastAsia"/>
            <w:lang w:val="en-US" w:eastAsia="zh-CN"/>
          </w:rPr>
          <w:t>信号</w:t>
        </w:r>
      </w:ins>
      <w:ins w:id="5729" w:author="小峰 [2]" w:date="2024-05-14T16:14:19Z">
        <w:r>
          <w:rPr>
            <w:rFonts w:hint="eastAsia"/>
            <w:lang w:val="en-US" w:eastAsia="zh-CN"/>
          </w:rPr>
          <w:t>和</w:t>
        </w:r>
      </w:ins>
      <w:ins w:id="5730" w:author="小峰 [2]" w:date="2024-05-14T16:11:38Z">
        <w:r>
          <w:rPr>
            <w:rFonts w:hint="eastAsia"/>
            <w:lang w:val="en-US" w:eastAsia="zh-CN"/>
          </w:rPr>
          <w:t>停止</w:t>
        </w:r>
      </w:ins>
      <w:ins w:id="5731" w:author="小峰 [2]" w:date="2024-05-14T16:11:40Z">
        <w:r>
          <w:rPr>
            <w:rFonts w:hint="eastAsia"/>
            <w:lang w:val="en-US" w:eastAsia="zh-CN"/>
          </w:rPr>
          <w:t>信号</w:t>
        </w:r>
      </w:ins>
      <w:ins w:id="5732" w:author="小峰 [2]" w:date="2024-05-14T16:14:25Z">
        <w:r>
          <w:rPr>
            <w:rFonts w:hint="eastAsia"/>
            <w:lang w:val="en-US" w:eastAsia="zh-CN"/>
          </w:rPr>
          <w:t>、</w:t>
        </w:r>
      </w:ins>
      <w:ins w:id="5733" w:author="小峰 [2]" w:date="2024-05-14T16:14:29Z">
        <w:r>
          <w:rPr>
            <w:rFonts w:hint="eastAsia"/>
            <w:lang w:val="en-US" w:eastAsia="zh-CN"/>
          </w:rPr>
          <w:t>数据</w:t>
        </w:r>
      </w:ins>
      <w:ins w:id="5734" w:author="小峰 [2]" w:date="2024-05-14T16:14:30Z">
        <w:r>
          <w:rPr>
            <w:rFonts w:hint="eastAsia"/>
            <w:lang w:val="en-US" w:eastAsia="zh-CN"/>
          </w:rPr>
          <w:t>传输</w:t>
        </w:r>
      </w:ins>
      <w:ins w:id="5735" w:author="小峰 [2]" w:date="2024-05-14T16:11:41Z">
        <w:r>
          <w:rPr>
            <w:rFonts w:hint="eastAsia"/>
            <w:lang w:val="en-US" w:eastAsia="zh-CN"/>
          </w:rPr>
          <w:t>和</w:t>
        </w:r>
      </w:ins>
      <w:ins w:id="5736" w:author="小峰 [2]" w:date="2024-05-14T16:11:50Z">
        <w:r>
          <w:rPr>
            <w:rFonts w:hint="eastAsia"/>
            <w:lang w:val="en-US" w:eastAsia="zh-CN"/>
          </w:rPr>
          <w:t>应答信号</w:t>
        </w:r>
      </w:ins>
      <w:ins w:id="5737" w:author="小峰 [2]" w:date="2024-05-14T16:11:52Z">
        <w:r>
          <w:rPr>
            <w:rFonts w:hint="eastAsia"/>
            <w:lang w:val="en-US" w:eastAsia="zh-CN"/>
          </w:rPr>
          <w:t>。</w:t>
        </w:r>
      </w:ins>
    </w:p>
    <w:p>
      <w:pPr>
        <w:rPr>
          <w:ins w:id="5739" w:author="小峰 [2]" w:date="2024-05-14T16:12:07Z"/>
          <w:rFonts w:hint="eastAsia"/>
          <w:lang w:val="en-US" w:eastAsia="zh-CN"/>
        </w:rPr>
        <w:pPrChange w:id="5738" w:author="小峰 [2]" w:date="2024-05-14T15:41:13Z">
          <w:pPr/>
        </w:pPrChange>
      </w:pPr>
    </w:p>
    <w:p>
      <w:pPr>
        <w:jc w:val="center"/>
        <w:rPr>
          <w:ins w:id="5741" w:author="小峰 [2]" w:date="2024-05-14T16:13:23Z"/>
        </w:rPr>
        <w:pPrChange w:id="5740" w:author="小峰 [2]" w:date="2024-05-14T16:20:23Z">
          <w:pPr/>
        </w:pPrChange>
      </w:pPr>
      <w:ins w:id="5742" w:author="小峰 [2]" w:date="2024-05-14T16:12:46Z">
        <w:r>
          <w:rPr/>
          <w:drawing>
            <wp:inline distT="0" distB="0" distL="114300" distR="114300">
              <wp:extent cx="5353050" cy="1466850"/>
              <wp:effectExtent l="0" t="0" r="11430" b="1143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56"/>
                      <a:stretch>
                        <a:fillRect/>
                      </a:stretch>
                    </pic:blipFill>
                    <pic:spPr>
                      <a:xfrm>
                        <a:off x="0" y="0"/>
                        <a:ext cx="5353050" cy="1466850"/>
                      </a:xfrm>
                      <a:prstGeom prst="rect">
                        <a:avLst/>
                      </a:prstGeom>
                      <a:noFill/>
                      <a:ln>
                        <a:noFill/>
                      </a:ln>
                    </pic:spPr>
                  </pic:pic>
                </a:graphicData>
              </a:graphic>
            </wp:inline>
          </w:drawing>
        </w:r>
      </w:ins>
    </w:p>
    <w:p>
      <w:pPr>
        <w:pStyle w:val="22"/>
        <w:rPr>
          <w:ins w:id="5745" w:author="小峰 [2]" w:date="2024-05-14T16:14:40Z"/>
          <w:rFonts w:hint="eastAsia"/>
          <w:lang w:val="en-US" w:eastAsia="zh-CN"/>
        </w:rPr>
        <w:pPrChange w:id="5744" w:author="小峰 [2]" w:date="2024-05-14T16:14:46Z">
          <w:pPr/>
        </w:pPrChange>
      </w:pPr>
      <w:ins w:id="5746" w:author="小峰 [2]" w:date="2024-05-14T16:13:29Z">
        <w:r>
          <w:rPr>
            <w:rFonts w:hint="eastAsia"/>
            <w:lang w:val="en-US" w:eastAsia="zh-CN"/>
          </w:rPr>
          <w:t>图</w:t>
        </w:r>
      </w:ins>
      <w:ins w:id="5747" w:author="小峰 [2]" w:date="2024-05-14T16:13:30Z">
        <w:r>
          <w:rPr>
            <w:rFonts w:hint="eastAsia"/>
            <w:lang w:val="en-US" w:eastAsia="zh-CN"/>
          </w:rPr>
          <w:t>4.</w:t>
        </w:r>
      </w:ins>
      <w:ins w:id="5748" w:author="小峰 [2]" w:date="2024-05-14T16:13:31Z">
        <w:r>
          <w:rPr>
            <w:rFonts w:hint="eastAsia"/>
            <w:lang w:val="en-US" w:eastAsia="zh-CN"/>
          </w:rPr>
          <w:t>11</w:t>
        </w:r>
      </w:ins>
      <w:ins w:id="5749" w:author="小峰 [2]" w:date="2024-05-14T16:13:32Z">
        <w:r>
          <w:rPr>
            <w:rFonts w:hint="eastAsia"/>
            <w:lang w:val="en-US" w:eastAsia="zh-CN"/>
          </w:rPr>
          <w:t xml:space="preserve">  </w:t>
        </w:r>
      </w:ins>
      <w:ins w:id="5750" w:author="小峰 [2]" w:date="2024-05-14T16:13:34Z">
        <w:r>
          <w:rPr>
            <w:rFonts w:hint="eastAsia"/>
            <w:lang w:val="en-US" w:eastAsia="zh-CN"/>
          </w:rPr>
          <w:t>IIC</w:t>
        </w:r>
      </w:ins>
      <w:ins w:id="5751" w:author="小峰 [2]" w:date="2024-05-14T16:14:00Z">
        <w:r>
          <w:rPr>
            <w:rFonts w:hint="eastAsia"/>
            <w:lang w:val="en-US" w:eastAsia="zh-CN"/>
          </w:rPr>
          <w:t>起始信号</w:t>
        </w:r>
      </w:ins>
      <w:ins w:id="5752" w:author="小峰 [2]" w:date="2024-05-14T16:14:01Z">
        <w:r>
          <w:rPr>
            <w:rFonts w:hint="eastAsia"/>
            <w:lang w:val="en-US" w:eastAsia="zh-CN"/>
          </w:rPr>
          <w:t>和</w:t>
        </w:r>
      </w:ins>
      <w:ins w:id="5753" w:author="小峰 [2]" w:date="2024-05-14T16:14:03Z">
        <w:r>
          <w:rPr>
            <w:rFonts w:hint="eastAsia"/>
            <w:lang w:val="en-US" w:eastAsia="zh-CN"/>
          </w:rPr>
          <w:t>停止</w:t>
        </w:r>
      </w:ins>
      <w:ins w:id="5754" w:author="小峰 [2]" w:date="2024-05-14T16:14:04Z">
        <w:r>
          <w:rPr>
            <w:rFonts w:hint="eastAsia"/>
            <w:lang w:val="en-US" w:eastAsia="zh-CN"/>
          </w:rPr>
          <w:t>信号</w:t>
        </w:r>
      </w:ins>
    </w:p>
    <w:p>
      <w:pPr>
        <w:rPr>
          <w:ins w:id="5756" w:author="小峰 [2]" w:date="2024-05-14T16:15:24Z"/>
          <w:rFonts w:hint="eastAsia"/>
          <w:lang w:val="en-US" w:eastAsia="zh-CN"/>
        </w:rPr>
        <w:pPrChange w:id="5755" w:author="小峰 [2]" w:date="2024-05-14T15:41:13Z">
          <w:pPr/>
        </w:pPrChange>
      </w:pPr>
      <w:ins w:id="5757" w:author="小峰 [2]" w:date="2024-05-14T16:15:00Z">
        <w:r>
          <w:rPr>
            <w:rFonts w:hint="eastAsia"/>
            <w:lang w:val="en-US" w:eastAsia="zh-CN"/>
          </w:rPr>
          <w:tab/>
        </w:r>
      </w:ins>
    </w:p>
    <w:p>
      <w:pPr>
        <w:rPr>
          <w:ins w:id="5759" w:author="小峰 [2]" w:date="2024-05-14T16:19:42Z"/>
          <w:rFonts w:hint="eastAsia"/>
          <w:lang w:val="en-US" w:eastAsia="zh-CN"/>
        </w:rPr>
        <w:pPrChange w:id="5758" w:author="小峰 [2]" w:date="2024-05-14T15:41:13Z">
          <w:pPr/>
        </w:pPrChange>
      </w:pPr>
      <w:ins w:id="5760" w:author="小峰 [2]" w:date="2024-05-14T16:15:25Z">
        <w:r>
          <w:rPr>
            <w:rFonts w:hint="eastAsia"/>
            <w:lang w:val="en-US" w:eastAsia="zh-CN"/>
          </w:rPr>
          <w:tab/>
        </w:r>
      </w:ins>
      <w:ins w:id="5761" w:author="小峰 [2]" w:date="2024-05-14T16:15:02Z">
        <w:r>
          <w:rPr>
            <w:rFonts w:hint="eastAsia"/>
            <w:lang w:val="en-US" w:eastAsia="zh-CN"/>
          </w:rPr>
          <w:t>由</w:t>
        </w:r>
      </w:ins>
      <w:ins w:id="5762" w:author="小峰 [2]" w:date="2024-05-14T16:15:08Z">
        <w:r>
          <w:rPr>
            <w:rFonts w:hint="eastAsia"/>
            <w:lang w:val="en-US" w:eastAsia="zh-CN"/>
          </w:rPr>
          <w:t>4</w:t>
        </w:r>
      </w:ins>
      <w:ins w:id="5763" w:author="小峰 [2]" w:date="2024-05-14T16:15:09Z">
        <w:r>
          <w:rPr>
            <w:rFonts w:hint="eastAsia"/>
            <w:lang w:val="en-US" w:eastAsia="zh-CN"/>
          </w:rPr>
          <w:t>.2</w:t>
        </w:r>
      </w:ins>
      <w:ins w:id="5764" w:author="小峰 [2]" w:date="2024-05-14T16:15:11Z">
        <w:r>
          <w:rPr>
            <w:rFonts w:hint="eastAsia"/>
            <w:lang w:val="en-US" w:eastAsia="zh-CN"/>
          </w:rPr>
          <w:t>.2</w:t>
        </w:r>
      </w:ins>
      <w:ins w:id="5765" w:author="小峰 [2]" w:date="2024-05-14T16:15:14Z">
        <w:r>
          <w:rPr>
            <w:rFonts w:hint="eastAsia"/>
            <w:lang w:val="en-US" w:eastAsia="zh-CN"/>
          </w:rPr>
          <w:t>节</w:t>
        </w:r>
      </w:ins>
      <w:ins w:id="5766" w:author="小峰 [2]" w:date="2024-05-14T16:15:16Z">
        <w:r>
          <w:rPr>
            <w:rFonts w:hint="eastAsia"/>
            <w:lang w:val="en-US" w:eastAsia="zh-CN"/>
          </w:rPr>
          <w:t>分析</w:t>
        </w:r>
      </w:ins>
      <w:ins w:id="5767" w:author="小峰 [2]" w:date="2024-05-14T16:15:18Z">
        <w:r>
          <w:rPr>
            <w:rFonts w:hint="eastAsia"/>
            <w:lang w:val="en-US" w:eastAsia="zh-CN"/>
          </w:rPr>
          <w:t>可知</w:t>
        </w:r>
      </w:ins>
      <w:ins w:id="5768" w:author="小峰 [2]" w:date="2024-05-14T16:15:19Z">
        <w:r>
          <w:rPr>
            <w:rFonts w:hint="eastAsia"/>
            <w:lang w:val="en-US" w:eastAsia="zh-CN"/>
          </w:rPr>
          <w:t>，</w:t>
        </w:r>
      </w:ins>
      <w:ins w:id="5769" w:author="小峰 [2]" w:date="2024-05-14T16:15:20Z">
        <w:r>
          <w:rPr>
            <w:rFonts w:hint="eastAsia"/>
            <w:lang w:val="en-US" w:eastAsia="zh-CN"/>
          </w:rPr>
          <w:t>在</w:t>
        </w:r>
      </w:ins>
      <w:ins w:id="5770" w:author="小峰 [2]" w:date="2024-05-14T16:15:32Z">
        <w:r>
          <w:rPr>
            <w:rFonts w:hint="eastAsia"/>
            <w:lang w:val="en-US" w:eastAsia="zh-CN"/>
          </w:rPr>
          <w:t>空闲</w:t>
        </w:r>
      </w:ins>
      <w:ins w:id="5771" w:author="小峰 [2]" w:date="2024-05-14T16:15:34Z">
        <w:r>
          <w:rPr>
            <w:rFonts w:hint="eastAsia"/>
            <w:lang w:val="en-US" w:eastAsia="zh-CN"/>
          </w:rPr>
          <w:t>状态</w:t>
        </w:r>
      </w:ins>
      <w:ins w:id="5772" w:author="小峰 [2]" w:date="2024-05-14T16:15:48Z">
        <w:r>
          <w:rPr>
            <w:rFonts w:hint="eastAsia"/>
            <w:lang w:val="en-US" w:eastAsia="zh-CN"/>
          </w:rPr>
          <w:t>总线</w:t>
        </w:r>
      </w:ins>
      <w:ins w:id="5773" w:author="小峰 [2]" w:date="2024-05-14T16:16:01Z">
        <w:r>
          <w:rPr>
            <w:rFonts w:hint="eastAsia"/>
            <w:lang w:val="en-US" w:eastAsia="zh-CN"/>
          </w:rPr>
          <w:t>被</w:t>
        </w:r>
      </w:ins>
      <w:ins w:id="5774" w:author="小峰 [2]" w:date="2024-05-14T16:16:05Z">
        <w:r>
          <w:rPr>
            <w:rFonts w:hint="eastAsia"/>
            <w:lang w:val="en-US" w:eastAsia="zh-CN"/>
          </w:rPr>
          <w:t>上拉</w:t>
        </w:r>
      </w:ins>
      <w:ins w:id="5775" w:author="小峰 [2]" w:date="2024-05-14T16:16:06Z">
        <w:r>
          <w:rPr>
            <w:rFonts w:hint="eastAsia"/>
            <w:lang w:val="en-US" w:eastAsia="zh-CN"/>
          </w:rPr>
          <w:t>电阻</w:t>
        </w:r>
      </w:ins>
      <w:ins w:id="5776" w:author="小峰 [2]" w:date="2024-05-14T16:16:08Z">
        <w:r>
          <w:rPr>
            <w:rFonts w:hint="eastAsia"/>
            <w:lang w:val="en-US" w:eastAsia="zh-CN"/>
          </w:rPr>
          <w:t>拉高</w:t>
        </w:r>
      </w:ins>
      <w:ins w:id="5777" w:author="小峰 [2]" w:date="2024-05-14T16:16:10Z">
        <w:r>
          <w:rPr>
            <w:rFonts w:hint="eastAsia"/>
            <w:lang w:val="en-US" w:eastAsia="zh-CN"/>
          </w:rPr>
          <w:t>，</w:t>
        </w:r>
      </w:ins>
      <w:ins w:id="5778" w:author="小峰 [2]" w:date="2024-05-14T16:16:12Z">
        <w:r>
          <w:rPr>
            <w:rFonts w:hint="eastAsia"/>
            <w:lang w:val="en-US" w:eastAsia="zh-CN"/>
          </w:rPr>
          <w:t>所以</w:t>
        </w:r>
      </w:ins>
      <w:ins w:id="5779" w:author="小峰 [2]" w:date="2024-05-14T16:16:14Z">
        <w:r>
          <w:rPr>
            <w:rFonts w:hint="eastAsia"/>
            <w:lang w:val="en-US" w:eastAsia="zh-CN"/>
          </w:rPr>
          <w:t>SCL</w:t>
        </w:r>
      </w:ins>
      <w:ins w:id="5780" w:author="小峰 [2]" w:date="2024-05-14T16:16:16Z">
        <w:r>
          <w:rPr>
            <w:rFonts w:hint="eastAsia"/>
            <w:lang w:val="en-US" w:eastAsia="zh-CN"/>
          </w:rPr>
          <w:t>和</w:t>
        </w:r>
      </w:ins>
      <w:ins w:id="5781" w:author="小峰 [2]" w:date="2024-05-14T16:16:17Z">
        <w:r>
          <w:rPr>
            <w:rFonts w:hint="eastAsia"/>
            <w:lang w:val="en-US" w:eastAsia="zh-CN"/>
          </w:rPr>
          <w:t>SDA</w:t>
        </w:r>
      </w:ins>
      <w:ins w:id="5782" w:author="小峰 [2]" w:date="2024-05-14T16:16:23Z">
        <w:r>
          <w:rPr>
            <w:rFonts w:hint="eastAsia"/>
            <w:lang w:val="en-US" w:eastAsia="zh-CN"/>
          </w:rPr>
          <w:t>皆为</w:t>
        </w:r>
      </w:ins>
      <w:ins w:id="5783" w:author="小峰 [2]" w:date="2024-05-14T16:16:26Z">
        <w:r>
          <w:rPr>
            <w:rFonts w:hint="eastAsia"/>
            <w:lang w:val="en-US" w:eastAsia="zh-CN"/>
          </w:rPr>
          <w:t>高电平</w:t>
        </w:r>
      </w:ins>
      <w:ins w:id="5784" w:author="小峰 [2]" w:date="2024-05-14T16:16:35Z">
        <w:r>
          <w:rPr>
            <w:rFonts w:hint="eastAsia"/>
            <w:lang w:val="en-US" w:eastAsia="zh-CN"/>
          </w:rPr>
          <w:t>。</w:t>
        </w:r>
      </w:ins>
      <w:ins w:id="5785" w:author="小峰 [2]" w:date="2024-05-14T16:17:31Z">
        <w:r>
          <w:rPr>
            <w:rFonts w:hint="eastAsia"/>
            <w:lang w:val="en-US" w:eastAsia="zh-CN"/>
          </w:rPr>
          <w:t>由</w:t>
        </w:r>
      </w:ins>
      <w:ins w:id="5786" w:author="小峰 [2]" w:date="2024-05-14T16:17:35Z">
        <w:r>
          <w:rPr>
            <w:rFonts w:hint="eastAsia"/>
            <w:lang w:val="en-US" w:eastAsia="zh-CN"/>
          </w:rPr>
          <w:t>上图</w:t>
        </w:r>
      </w:ins>
      <w:ins w:id="5787" w:author="小峰 [2]" w:date="2024-05-14T16:17:38Z">
        <w:r>
          <w:rPr>
            <w:rFonts w:hint="eastAsia"/>
            <w:lang w:val="en-US" w:eastAsia="zh-CN"/>
          </w:rPr>
          <w:t>4</w:t>
        </w:r>
      </w:ins>
      <w:ins w:id="5788" w:author="小峰 [2]" w:date="2024-05-14T16:17:39Z">
        <w:r>
          <w:rPr>
            <w:rFonts w:hint="eastAsia"/>
            <w:lang w:val="en-US" w:eastAsia="zh-CN"/>
          </w:rPr>
          <w:t>.11</w:t>
        </w:r>
      </w:ins>
      <w:ins w:id="5789" w:author="小峰 [2]" w:date="2024-05-14T16:17:41Z">
        <w:r>
          <w:rPr>
            <w:rFonts w:hint="eastAsia"/>
            <w:lang w:val="en-US" w:eastAsia="zh-CN"/>
          </w:rPr>
          <w:t>可知</w:t>
        </w:r>
      </w:ins>
      <w:ins w:id="5790" w:author="小峰 [2]" w:date="2024-05-14T16:17:42Z">
        <w:r>
          <w:rPr>
            <w:rFonts w:hint="eastAsia"/>
            <w:lang w:val="en-US" w:eastAsia="zh-CN"/>
          </w:rPr>
          <w:t>，</w:t>
        </w:r>
      </w:ins>
      <w:ins w:id="5791" w:author="小峰 [2]" w:date="2024-05-14T16:17:49Z">
        <w:r>
          <w:rPr>
            <w:rFonts w:hint="eastAsia"/>
            <w:lang w:val="en-US" w:eastAsia="zh-CN"/>
          </w:rPr>
          <w:t>起始信号</w:t>
        </w:r>
      </w:ins>
      <w:ins w:id="5792" w:author="小峰 [2]" w:date="2024-05-14T16:17:53Z">
        <w:r>
          <w:rPr>
            <w:rFonts w:hint="eastAsia"/>
            <w:lang w:val="en-US" w:eastAsia="zh-CN"/>
          </w:rPr>
          <w:t>实际</w:t>
        </w:r>
      </w:ins>
      <w:ins w:id="5793" w:author="小峰 [2]" w:date="2024-05-14T16:17:54Z">
        <w:r>
          <w:rPr>
            <w:rFonts w:hint="eastAsia"/>
            <w:lang w:val="en-US" w:eastAsia="zh-CN"/>
          </w:rPr>
          <w:t>上</w:t>
        </w:r>
      </w:ins>
      <w:ins w:id="5794" w:author="小峰 [2]" w:date="2024-05-14T16:17:56Z">
        <w:r>
          <w:rPr>
            <w:rFonts w:hint="eastAsia"/>
            <w:lang w:val="en-US" w:eastAsia="zh-CN"/>
          </w:rPr>
          <w:t>就是</w:t>
        </w:r>
      </w:ins>
      <w:ins w:id="5795" w:author="小峰 [2]" w:date="2024-05-14T16:17:58Z">
        <w:r>
          <w:rPr>
            <w:rFonts w:hint="eastAsia"/>
            <w:lang w:val="en-US" w:eastAsia="zh-CN"/>
          </w:rPr>
          <w:t>在</w:t>
        </w:r>
      </w:ins>
      <w:ins w:id="5796" w:author="小峰 [2]" w:date="2024-05-14T16:18:17Z">
        <w:r>
          <w:rPr>
            <w:rFonts w:hint="eastAsia"/>
            <w:lang w:val="en-US" w:eastAsia="zh-CN"/>
          </w:rPr>
          <w:t>时钟线</w:t>
        </w:r>
      </w:ins>
      <w:ins w:id="5797" w:author="小峰 [2]" w:date="2024-05-14T16:18:02Z">
        <w:r>
          <w:rPr>
            <w:rFonts w:hint="eastAsia"/>
            <w:lang w:val="en-US" w:eastAsia="zh-CN"/>
          </w:rPr>
          <w:t>SCL</w:t>
        </w:r>
      </w:ins>
      <w:ins w:id="5798" w:author="小峰 [2]" w:date="2024-05-14T16:18:03Z">
        <w:r>
          <w:rPr>
            <w:rFonts w:hint="eastAsia"/>
            <w:lang w:val="en-US" w:eastAsia="zh-CN"/>
          </w:rPr>
          <w:t>为</w:t>
        </w:r>
      </w:ins>
      <w:ins w:id="5799" w:author="小峰 [2]" w:date="2024-05-14T16:18:05Z">
        <w:r>
          <w:rPr>
            <w:rFonts w:hint="eastAsia"/>
            <w:lang w:val="en-US" w:eastAsia="zh-CN"/>
          </w:rPr>
          <w:t>高电平</w:t>
        </w:r>
      </w:ins>
      <w:ins w:id="5800" w:author="小峰 [2]" w:date="2024-05-14T16:18:09Z">
        <w:r>
          <w:rPr>
            <w:rFonts w:hint="eastAsia"/>
            <w:lang w:val="en-US" w:eastAsia="zh-CN"/>
          </w:rPr>
          <w:t>时</w:t>
        </w:r>
      </w:ins>
      <w:ins w:id="5801" w:author="小峰 [2]" w:date="2024-05-14T16:18:10Z">
        <w:r>
          <w:rPr>
            <w:rFonts w:hint="eastAsia"/>
            <w:lang w:val="en-US" w:eastAsia="zh-CN"/>
          </w:rPr>
          <w:t>，</w:t>
        </w:r>
      </w:ins>
      <w:ins w:id="5802" w:author="小峰 [2]" w:date="2024-05-14T16:18:13Z">
        <w:r>
          <w:rPr>
            <w:rFonts w:hint="eastAsia"/>
            <w:lang w:val="en-US" w:eastAsia="zh-CN"/>
          </w:rPr>
          <w:t>数据线</w:t>
        </w:r>
      </w:ins>
      <w:ins w:id="5803" w:author="小峰 [2]" w:date="2024-05-14T16:18:21Z">
        <w:r>
          <w:rPr>
            <w:rFonts w:hint="eastAsia"/>
            <w:lang w:val="en-US" w:eastAsia="zh-CN"/>
          </w:rPr>
          <w:t>SDA</w:t>
        </w:r>
      </w:ins>
      <w:ins w:id="5804" w:author="小峰 [2]" w:date="2024-05-14T16:18:26Z">
        <w:r>
          <w:rPr>
            <w:rFonts w:hint="eastAsia"/>
            <w:lang w:val="en-US" w:eastAsia="zh-CN"/>
          </w:rPr>
          <w:t>被</w:t>
        </w:r>
      </w:ins>
      <w:ins w:id="5805" w:author="小峰 [2]" w:date="2024-05-14T16:18:33Z">
        <w:r>
          <w:rPr>
            <w:rFonts w:hint="eastAsia"/>
            <w:lang w:val="en-US" w:eastAsia="zh-CN"/>
          </w:rPr>
          <w:t>从</w:t>
        </w:r>
      </w:ins>
      <w:ins w:id="5806" w:author="小峰 [2]" w:date="2024-05-14T16:18:36Z">
        <w:r>
          <w:rPr>
            <w:rFonts w:hint="eastAsia"/>
            <w:lang w:val="en-US" w:eastAsia="zh-CN"/>
          </w:rPr>
          <w:t>高电平</w:t>
        </w:r>
      </w:ins>
      <w:ins w:id="5807" w:author="小峰 [2]" w:date="2024-05-14T16:18:37Z">
        <w:r>
          <w:rPr>
            <w:rFonts w:hint="eastAsia"/>
            <w:lang w:val="en-US" w:eastAsia="zh-CN"/>
          </w:rPr>
          <w:t>拉到</w:t>
        </w:r>
      </w:ins>
      <w:ins w:id="5808" w:author="小峰 [2]" w:date="2024-05-14T16:18:39Z">
        <w:r>
          <w:rPr>
            <w:rFonts w:hint="eastAsia"/>
            <w:lang w:val="en-US" w:eastAsia="zh-CN"/>
          </w:rPr>
          <w:t>低电平</w:t>
        </w:r>
      </w:ins>
      <w:ins w:id="5809" w:author="小峰 [2]" w:date="2024-05-14T16:18:52Z">
        <w:r>
          <w:rPr>
            <w:rFonts w:hint="eastAsia"/>
            <w:lang w:val="en-US" w:eastAsia="zh-CN"/>
          </w:rPr>
          <w:t>。</w:t>
        </w:r>
      </w:ins>
      <w:ins w:id="5810" w:author="小峰 [2]" w:date="2024-05-14T16:18:54Z">
        <w:r>
          <w:rPr>
            <w:rFonts w:hint="eastAsia"/>
            <w:lang w:val="en-US" w:eastAsia="zh-CN"/>
          </w:rPr>
          <w:t>而</w:t>
        </w:r>
      </w:ins>
      <w:ins w:id="5811" w:author="小峰 [2]" w:date="2024-05-14T16:18:57Z">
        <w:r>
          <w:rPr>
            <w:rFonts w:hint="eastAsia"/>
            <w:lang w:val="en-US" w:eastAsia="zh-CN"/>
          </w:rPr>
          <w:t>停止</w:t>
        </w:r>
      </w:ins>
      <w:ins w:id="5812" w:author="小峰 [2]" w:date="2024-05-14T16:18:59Z">
        <w:r>
          <w:rPr>
            <w:rFonts w:hint="eastAsia"/>
            <w:lang w:val="en-US" w:eastAsia="zh-CN"/>
          </w:rPr>
          <w:t>信号</w:t>
        </w:r>
      </w:ins>
      <w:ins w:id="5813" w:author="小峰 [2]" w:date="2024-05-14T16:19:02Z">
        <w:r>
          <w:rPr>
            <w:rFonts w:hint="eastAsia"/>
            <w:lang w:val="en-US" w:eastAsia="zh-CN"/>
          </w:rPr>
          <w:t>是</w:t>
        </w:r>
      </w:ins>
      <w:ins w:id="5814" w:author="小峰 [2]" w:date="2024-05-14T16:19:05Z">
        <w:r>
          <w:rPr>
            <w:rFonts w:hint="eastAsia"/>
            <w:lang w:val="en-US" w:eastAsia="zh-CN"/>
          </w:rPr>
          <w:t>时钟线</w:t>
        </w:r>
      </w:ins>
      <w:ins w:id="5815" w:author="小峰 [2]" w:date="2024-05-14T16:19:07Z">
        <w:r>
          <w:rPr>
            <w:rFonts w:hint="eastAsia"/>
            <w:lang w:val="en-US" w:eastAsia="zh-CN"/>
          </w:rPr>
          <w:t>SCL为</w:t>
        </w:r>
      </w:ins>
      <w:ins w:id="5816" w:author="小峰 [2]" w:date="2024-05-14T16:19:09Z">
        <w:r>
          <w:rPr>
            <w:rFonts w:hint="eastAsia"/>
            <w:lang w:val="en-US" w:eastAsia="zh-CN"/>
          </w:rPr>
          <w:t>高电平</w:t>
        </w:r>
      </w:ins>
      <w:ins w:id="5817" w:author="小峰 [2]" w:date="2024-05-14T16:19:11Z">
        <w:r>
          <w:rPr>
            <w:rFonts w:hint="eastAsia"/>
            <w:lang w:val="en-US" w:eastAsia="zh-CN"/>
          </w:rPr>
          <w:t>时</w:t>
        </w:r>
      </w:ins>
      <w:ins w:id="5818" w:author="小峰 [2]" w:date="2024-05-14T16:19:13Z">
        <w:r>
          <w:rPr>
            <w:rFonts w:hint="eastAsia"/>
            <w:lang w:val="en-US" w:eastAsia="zh-CN"/>
          </w:rPr>
          <w:t>，</w:t>
        </w:r>
      </w:ins>
      <w:ins w:id="5819" w:author="小峰 [2]" w:date="2024-05-14T16:19:17Z">
        <w:r>
          <w:rPr>
            <w:rFonts w:hint="eastAsia"/>
            <w:lang w:val="en-US" w:eastAsia="zh-CN"/>
          </w:rPr>
          <w:t>数据线</w:t>
        </w:r>
      </w:ins>
      <w:ins w:id="5820" w:author="小峰 [2]" w:date="2024-05-14T16:19:18Z">
        <w:r>
          <w:rPr>
            <w:rFonts w:hint="eastAsia"/>
            <w:lang w:val="en-US" w:eastAsia="zh-CN"/>
          </w:rPr>
          <w:t>SDA</w:t>
        </w:r>
      </w:ins>
      <w:ins w:id="5821" w:author="小峰 [2]" w:date="2024-05-14T16:19:20Z">
        <w:r>
          <w:rPr>
            <w:rFonts w:hint="eastAsia"/>
            <w:lang w:val="en-US" w:eastAsia="zh-CN"/>
          </w:rPr>
          <w:t>被</w:t>
        </w:r>
      </w:ins>
      <w:ins w:id="5822" w:author="小峰 [2]" w:date="2024-05-14T16:19:21Z">
        <w:r>
          <w:rPr>
            <w:rFonts w:hint="eastAsia"/>
            <w:lang w:val="en-US" w:eastAsia="zh-CN"/>
          </w:rPr>
          <w:t>从</w:t>
        </w:r>
      </w:ins>
      <w:ins w:id="5823" w:author="小峰 [2]" w:date="2024-05-14T16:19:23Z">
        <w:r>
          <w:rPr>
            <w:rFonts w:hint="eastAsia"/>
            <w:lang w:val="en-US" w:eastAsia="zh-CN"/>
          </w:rPr>
          <w:t>低电平</w:t>
        </w:r>
      </w:ins>
      <w:ins w:id="5824" w:author="小峰 [2]" w:date="2024-05-14T16:19:34Z">
        <w:r>
          <w:rPr>
            <w:rFonts w:hint="eastAsia"/>
            <w:lang w:val="en-US" w:eastAsia="zh-CN"/>
          </w:rPr>
          <w:t>拉</w:t>
        </w:r>
      </w:ins>
      <w:ins w:id="5825" w:author="小峰 [2]" w:date="2024-05-14T16:19:35Z">
        <w:r>
          <w:rPr>
            <w:rFonts w:hint="eastAsia"/>
            <w:lang w:val="en-US" w:eastAsia="zh-CN"/>
          </w:rPr>
          <w:t>为</w:t>
        </w:r>
      </w:ins>
      <w:ins w:id="5826" w:author="小峰 [2]" w:date="2024-05-14T16:19:40Z">
        <w:r>
          <w:rPr>
            <w:rFonts w:hint="eastAsia"/>
            <w:lang w:val="en-US" w:eastAsia="zh-CN"/>
          </w:rPr>
          <w:t>高电平</w:t>
        </w:r>
      </w:ins>
      <w:ins w:id="5827" w:author="小峰 [2]" w:date="2024-05-14T16:19:41Z">
        <w:r>
          <w:rPr>
            <w:rFonts w:hint="eastAsia"/>
            <w:lang w:val="en-US" w:eastAsia="zh-CN"/>
          </w:rPr>
          <w:t>。</w:t>
        </w:r>
      </w:ins>
    </w:p>
    <w:p>
      <w:pPr>
        <w:jc w:val="center"/>
        <w:rPr>
          <w:ins w:id="5829" w:author="小峰 [2]" w:date="2024-05-14T16:19:44Z"/>
          <w:rFonts w:hint="eastAsia"/>
          <w:lang w:val="en-US" w:eastAsia="zh-CN"/>
        </w:rPr>
        <w:pPrChange w:id="5828" w:author="小峰 [2]" w:date="2024-05-14T16:20:26Z">
          <w:pPr/>
        </w:pPrChange>
      </w:pPr>
      <w:ins w:id="5830" w:author="小峰 [2]" w:date="2024-05-14T16:21:02Z">
        <w:r>
          <w:rPr/>
          <w:drawing>
            <wp:inline distT="0" distB="0" distL="114300" distR="114300">
              <wp:extent cx="4150360" cy="2160270"/>
              <wp:effectExtent l="0" t="0" r="1016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57"/>
                      <a:stretch>
                        <a:fillRect/>
                      </a:stretch>
                    </pic:blipFill>
                    <pic:spPr>
                      <a:xfrm>
                        <a:off x="0" y="0"/>
                        <a:ext cx="4150360" cy="2160270"/>
                      </a:xfrm>
                      <a:prstGeom prst="rect">
                        <a:avLst/>
                      </a:prstGeom>
                      <a:noFill/>
                      <a:ln>
                        <a:noFill/>
                      </a:ln>
                    </pic:spPr>
                  </pic:pic>
                </a:graphicData>
              </a:graphic>
            </wp:inline>
          </w:drawing>
        </w:r>
      </w:ins>
    </w:p>
    <w:p>
      <w:pPr>
        <w:pStyle w:val="22"/>
        <w:rPr>
          <w:ins w:id="5833" w:author="小峰 [2]" w:date="2024-05-14T16:19:44Z"/>
          <w:rFonts w:hint="default"/>
          <w:lang w:val="en-US" w:eastAsia="zh-CN"/>
        </w:rPr>
        <w:pPrChange w:id="5832" w:author="小峰 [2]" w:date="2024-05-14T16:21:40Z">
          <w:pPr/>
        </w:pPrChange>
      </w:pPr>
      <w:ins w:id="5834" w:author="小峰 [2]" w:date="2024-05-14T16:21:19Z">
        <w:r>
          <w:rPr>
            <w:rFonts w:hint="eastAsia"/>
            <w:lang w:val="en-US" w:eastAsia="zh-CN"/>
          </w:rPr>
          <w:t>图</w:t>
        </w:r>
      </w:ins>
      <w:ins w:id="5835" w:author="小峰 [2]" w:date="2024-05-14T16:21:22Z">
        <w:r>
          <w:rPr>
            <w:rFonts w:hint="eastAsia"/>
            <w:lang w:val="en-US" w:eastAsia="zh-CN"/>
          </w:rPr>
          <w:t>4.1</w:t>
        </w:r>
      </w:ins>
      <w:ins w:id="5836" w:author="小峰 [2]" w:date="2024-05-14T16:21:23Z">
        <w:r>
          <w:rPr>
            <w:rFonts w:hint="eastAsia"/>
            <w:lang w:val="en-US" w:eastAsia="zh-CN"/>
          </w:rPr>
          <w:t xml:space="preserve">2 </w:t>
        </w:r>
      </w:ins>
      <w:ins w:id="5837" w:author="小峰 [2]" w:date="2024-05-14T16:21:24Z">
        <w:r>
          <w:rPr>
            <w:rFonts w:hint="eastAsia"/>
            <w:lang w:val="en-US" w:eastAsia="zh-CN"/>
          </w:rPr>
          <w:t xml:space="preserve"> </w:t>
        </w:r>
      </w:ins>
      <w:ins w:id="5838" w:author="小峰 [2]" w:date="2024-05-14T16:21:31Z">
        <w:r>
          <w:rPr>
            <w:rFonts w:hint="eastAsia"/>
            <w:lang w:val="en-US" w:eastAsia="zh-CN"/>
          </w:rPr>
          <w:t>IIC</w:t>
        </w:r>
      </w:ins>
      <w:ins w:id="5839" w:author="小峰 [2]" w:date="2024-05-14T16:21:32Z">
        <w:r>
          <w:rPr>
            <w:rFonts w:hint="eastAsia"/>
            <w:lang w:val="en-US" w:eastAsia="zh-CN"/>
          </w:rPr>
          <w:t>数据</w:t>
        </w:r>
      </w:ins>
      <w:ins w:id="5840" w:author="小峰 [2]" w:date="2024-05-14T16:21:33Z">
        <w:r>
          <w:rPr>
            <w:rFonts w:hint="eastAsia"/>
            <w:lang w:val="en-US" w:eastAsia="zh-CN"/>
          </w:rPr>
          <w:t>传输</w:t>
        </w:r>
      </w:ins>
    </w:p>
    <w:p>
      <w:pPr>
        <w:rPr>
          <w:ins w:id="5842" w:author="小峰 [2]" w:date="2024-05-14T16:19:44Z"/>
          <w:rFonts w:hint="eastAsia"/>
          <w:lang w:val="en-US" w:eastAsia="zh-CN"/>
        </w:rPr>
        <w:pPrChange w:id="5841" w:author="小峰 [2]" w:date="2024-05-14T15:41:13Z">
          <w:pPr/>
        </w:pPrChange>
      </w:pPr>
    </w:p>
    <w:p>
      <w:pPr>
        <w:rPr>
          <w:ins w:id="5844" w:author="小峰 [2]" w:date="2024-05-14T16:19:45Z"/>
          <w:rFonts w:hint="default"/>
          <w:lang w:val="en-US" w:eastAsia="zh-CN"/>
        </w:rPr>
        <w:pPrChange w:id="5843" w:author="小峰 [2]" w:date="2024-05-14T15:41:13Z">
          <w:pPr/>
        </w:pPrChange>
      </w:pPr>
      <w:ins w:id="5845" w:author="小峰 [2]" w:date="2024-05-14T16:21:44Z">
        <w:r>
          <w:rPr>
            <w:rFonts w:hint="eastAsia"/>
            <w:lang w:val="en-US" w:eastAsia="zh-CN"/>
          </w:rPr>
          <w:tab/>
        </w:r>
      </w:ins>
      <w:ins w:id="5846" w:author="小峰 [2]" w:date="2024-05-14T16:21:51Z">
        <w:r>
          <w:rPr>
            <w:rFonts w:hint="eastAsia"/>
            <w:lang w:val="en-US" w:eastAsia="zh-CN"/>
          </w:rPr>
          <w:t>在</w:t>
        </w:r>
      </w:ins>
      <w:ins w:id="5847" w:author="小峰 [2]" w:date="2024-05-14T16:21:57Z">
        <w:r>
          <w:rPr>
            <w:rFonts w:hint="eastAsia"/>
            <w:lang w:val="en-US" w:eastAsia="zh-CN"/>
          </w:rPr>
          <w:t>检测</w:t>
        </w:r>
      </w:ins>
      <w:ins w:id="5848" w:author="小峰 [2]" w:date="2024-05-14T16:22:03Z">
        <w:r>
          <w:rPr>
            <w:rFonts w:hint="eastAsia"/>
            <w:lang w:val="en-US" w:eastAsia="zh-CN"/>
          </w:rPr>
          <w:t>起始</w:t>
        </w:r>
      </w:ins>
      <w:ins w:id="5849" w:author="小峰 [2]" w:date="2024-05-14T16:22:05Z">
        <w:r>
          <w:rPr>
            <w:rFonts w:hint="eastAsia"/>
            <w:lang w:val="en-US" w:eastAsia="zh-CN"/>
          </w:rPr>
          <w:t>信号</w:t>
        </w:r>
      </w:ins>
      <w:ins w:id="5850" w:author="小峰 [2]" w:date="2024-05-14T16:22:06Z">
        <w:r>
          <w:rPr>
            <w:rFonts w:hint="eastAsia"/>
            <w:lang w:val="en-US" w:eastAsia="zh-CN"/>
          </w:rPr>
          <w:t>，</w:t>
        </w:r>
      </w:ins>
      <w:ins w:id="5851" w:author="小峰 [2]" w:date="2024-05-14T16:22:07Z">
        <w:r>
          <w:rPr>
            <w:rFonts w:hint="eastAsia"/>
            <w:lang w:val="en-US" w:eastAsia="zh-CN"/>
          </w:rPr>
          <w:t>开始</w:t>
        </w:r>
      </w:ins>
      <w:ins w:id="5852" w:author="小峰 [2]" w:date="2024-05-14T16:22:08Z">
        <w:r>
          <w:rPr>
            <w:rFonts w:hint="eastAsia"/>
            <w:lang w:val="en-US" w:eastAsia="zh-CN"/>
          </w:rPr>
          <w:t>数据</w:t>
        </w:r>
      </w:ins>
      <w:ins w:id="5853" w:author="小峰 [2]" w:date="2024-05-14T16:22:09Z">
        <w:r>
          <w:rPr>
            <w:rFonts w:hint="eastAsia"/>
            <w:lang w:val="en-US" w:eastAsia="zh-CN"/>
          </w:rPr>
          <w:t>传输</w:t>
        </w:r>
      </w:ins>
      <w:ins w:id="5854" w:author="小峰 [2]" w:date="2024-05-14T16:22:13Z">
        <w:r>
          <w:rPr>
            <w:rFonts w:hint="eastAsia"/>
            <w:lang w:val="en-US" w:eastAsia="zh-CN"/>
          </w:rPr>
          <w:t>过程</w:t>
        </w:r>
      </w:ins>
      <w:ins w:id="5855" w:author="小峰 [2]" w:date="2024-05-14T16:22:14Z">
        <w:r>
          <w:rPr>
            <w:rFonts w:hint="eastAsia"/>
            <w:lang w:val="en-US" w:eastAsia="zh-CN"/>
          </w:rPr>
          <w:t>。</w:t>
        </w:r>
      </w:ins>
      <w:ins w:id="5856" w:author="小峰 [2]" w:date="2024-05-14T16:22:16Z">
        <w:r>
          <w:rPr>
            <w:rFonts w:hint="eastAsia"/>
            <w:lang w:val="en-US" w:eastAsia="zh-CN"/>
          </w:rPr>
          <w:t>由</w:t>
        </w:r>
      </w:ins>
      <w:ins w:id="5857" w:author="小峰 [2]" w:date="2024-05-14T16:22:17Z">
        <w:r>
          <w:rPr>
            <w:rFonts w:hint="eastAsia"/>
            <w:lang w:val="en-US" w:eastAsia="zh-CN"/>
          </w:rPr>
          <w:t>上</w:t>
        </w:r>
      </w:ins>
      <w:ins w:id="5858" w:author="小峰 [2]" w:date="2024-05-14T16:22:18Z">
        <w:r>
          <w:rPr>
            <w:rFonts w:hint="eastAsia"/>
            <w:lang w:val="en-US" w:eastAsia="zh-CN"/>
          </w:rPr>
          <w:t>图</w:t>
        </w:r>
      </w:ins>
      <w:ins w:id="5859" w:author="小峰 [2]" w:date="2024-05-14T16:22:19Z">
        <w:r>
          <w:rPr>
            <w:rFonts w:hint="eastAsia"/>
            <w:lang w:val="en-US" w:eastAsia="zh-CN"/>
          </w:rPr>
          <w:t>4.12</w:t>
        </w:r>
      </w:ins>
      <w:ins w:id="5860" w:author="小峰 [2]" w:date="2024-05-14T16:22:22Z">
        <w:r>
          <w:rPr>
            <w:rFonts w:hint="eastAsia"/>
            <w:lang w:val="en-US" w:eastAsia="zh-CN"/>
          </w:rPr>
          <w:t>分析</w:t>
        </w:r>
      </w:ins>
      <w:ins w:id="5861" w:author="小峰 [2]" w:date="2024-05-14T16:22:24Z">
        <w:r>
          <w:rPr>
            <w:rFonts w:hint="eastAsia"/>
            <w:lang w:val="en-US" w:eastAsia="zh-CN"/>
          </w:rPr>
          <w:t>，</w:t>
        </w:r>
      </w:ins>
      <w:ins w:id="5862" w:author="小峰 [2]" w:date="2024-05-14T16:22:39Z">
        <w:r>
          <w:rPr>
            <w:rFonts w:hint="eastAsia"/>
            <w:lang w:val="en-US" w:eastAsia="zh-CN"/>
          </w:rPr>
          <w:t>时钟</w:t>
        </w:r>
      </w:ins>
      <w:ins w:id="5863" w:author="小峰 [2]" w:date="2024-05-14T16:22:40Z">
        <w:r>
          <w:rPr>
            <w:rFonts w:hint="eastAsia"/>
            <w:lang w:val="en-US" w:eastAsia="zh-CN"/>
          </w:rPr>
          <w:t>线</w:t>
        </w:r>
      </w:ins>
      <w:ins w:id="5864" w:author="小峰 [2]" w:date="2024-05-14T16:22:43Z">
        <w:r>
          <w:rPr>
            <w:rFonts w:hint="eastAsia"/>
            <w:lang w:val="en-US" w:eastAsia="zh-CN"/>
          </w:rPr>
          <w:t>SCL</w:t>
        </w:r>
      </w:ins>
      <w:ins w:id="5865" w:author="小峰 [2]" w:date="2024-05-14T16:22:54Z">
        <w:r>
          <w:rPr>
            <w:rFonts w:hint="eastAsia"/>
            <w:lang w:val="en-US" w:eastAsia="zh-CN"/>
          </w:rPr>
          <w:t>为</w:t>
        </w:r>
      </w:ins>
      <w:ins w:id="5866" w:author="小峰 [2]" w:date="2024-05-14T16:23:01Z">
        <w:r>
          <w:rPr>
            <w:rFonts w:hint="eastAsia"/>
            <w:lang w:val="en-US" w:eastAsia="zh-CN"/>
          </w:rPr>
          <w:t>高电平</w:t>
        </w:r>
      </w:ins>
      <w:ins w:id="5867" w:author="小峰 [2]" w:date="2024-05-14T16:23:02Z">
        <w:r>
          <w:rPr>
            <w:rFonts w:hint="eastAsia"/>
            <w:lang w:val="en-US" w:eastAsia="zh-CN"/>
          </w:rPr>
          <w:t>时</w:t>
        </w:r>
      </w:ins>
      <w:ins w:id="5868" w:author="小峰 [2]" w:date="2024-05-14T16:23:04Z">
        <w:r>
          <w:rPr>
            <w:rFonts w:hint="eastAsia"/>
            <w:lang w:val="en-US" w:eastAsia="zh-CN"/>
          </w:rPr>
          <w:t>，</w:t>
        </w:r>
      </w:ins>
      <w:ins w:id="5869" w:author="小峰 [2]" w:date="2024-05-14T16:23:11Z">
        <w:r>
          <w:rPr>
            <w:rFonts w:hint="eastAsia"/>
            <w:lang w:val="en-US" w:eastAsia="zh-CN"/>
          </w:rPr>
          <w:t>数据线</w:t>
        </w:r>
      </w:ins>
      <w:ins w:id="5870" w:author="小峰 [2]" w:date="2024-05-14T16:23:13Z">
        <w:r>
          <w:rPr>
            <w:rFonts w:hint="eastAsia"/>
            <w:lang w:val="en-US" w:eastAsia="zh-CN"/>
          </w:rPr>
          <w:t>SDA</w:t>
        </w:r>
      </w:ins>
      <w:ins w:id="5871" w:author="小峰 [2]" w:date="2024-05-14T16:23:18Z">
        <w:r>
          <w:rPr>
            <w:rFonts w:hint="eastAsia"/>
            <w:lang w:val="en-US" w:eastAsia="zh-CN"/>
          </w:rPr>
          <w:t>要</w:t>
        </w:r>
      </w:ins>
      <w:ins w:id="5872" w:author="小峰 [2]" w:date="2024-05-14T16:23:19Z">
        <w:r>
          <w:rPr>
            <w:rFonts w:hint="eastAsia"/>
            <w:lang w:val="en-US" w:eastAsia="zh-CN"/>
          </w:rPr>
          <w:t>保持</w:t>
        </w:r>
      </w:ins>
      <w:ins w:id="5873" w:author="小峰 [2]" w:date="2024-05-14T16:23:24Z">
        <w:r>
          <w:rPr>
            <w:rFonts w:hint="eastAsia"/>
            <w:lang w:val="en-US" w:eastAsia="zh-CN"/>
          </w:rPr>
          <w:t>稳定</w:t>
        </w:r>
      </w:ins>
      <w:ins w:id="5874" w:author="小峰 [2]" w:date="2024-05-14T16:23:26Z">
        <w:r>
          <w:rPr>
            <w:rFonts w:hint="eastAsia"/>
            <w:lang w:val="en-US" w:eastAsia="zh-CN"/>
          </w:rPr>
          <w:t>，</w:t>
        </w:r>
      </w:ins>
      <w:ins w:id="5875" w:author="小峰 [2]" w:date="2024-05-14T16:23:27Z">
        <w:r>
          <w:rPr>
            <w:rFonts w:hint="eastAsia"/>
            <w:lang w:val="en-US" w:eastAsia="zh-CN"/>
          </w:rPr>
          <w:t>而</w:t>
        </w:r>
      </w:ins>
      <w:ins w:id="5876" w:author="小峰 [2]" w:date="2024-05-14T16:23:32Z">
        <w:r>
          <w:rPr>
            <w:rFonts w:hint="eastAsia"/>
            <w:lang w:val="en-US" w:eastAsia="zh-CN"/>
          </w:rPr>
          <w:t>只有</w:t>
        </w:r>
      </w:ins>
      <w:ins w:id="5877" w:author="小峰 [2]" w:date="2024-05-14T16:23:34Z">
        <w:r>
          <w:rPr>
            <w:rFonts w:hint="eastAsia"/>
            <w:lang w:val="en-US" w:eastAsia="zh-CN"/>
          </w:rPr>
          <w:t>时钟线</w:t>
        </w:r>
      </w:ins>
      <w:ins w:id="5878" w:author="小峰 [2]" w:date="2024-05-14T16:23:36Z">
        <w:r>
          <w:rPr>
            <w:rFonts w:hint="eastAsia"/>
            <w:lang w:val="en-US" w:eastAsia="zh-CN"/>
          </w:rPr>
          <w:t>SCL</w:t>
        </w:r>
      </w:ins>
      <w:ins w:id="5879" w:author="小峰 [2]" w:date="2024-05-14T16:23:37Z">
        <w:r>
          <w:rPr>
            <w:rFonts w:hint="eastAsia"/>
            <w:lang w:val="en-US" w:eastAsia="zh-CN"/>
          </w:rPr>
          <w:t>为</w:t>
        </w:r>
      </w:ins>
      <w:ins w:id="5880" w:author="小峰 [2]" w:date="2024-05-14T16:23:38Z">
        <w:r>
          <w:rPr>
            <w:rFonts w:hint="eastAsia"/>
            <w:lang w:val="en-US" w:eastAsia="zh-CN"/>
          </w:rPr>
          <w:t>低电平</w:t>
        </w:r>
      </w:ins>
      <w:ins w:id="5881" w:author="小峰 [2]" w:date="2024-05-14T16:23:39Z">
        <w:r>
          <w:rPr>
            <w:rFonts w:hint="eastAsia"/>
            <w:lang w:val="en-US" w:eastAsia="zh-CN"/>
          </w:rPr>
          <w:t>时</w:t>
        </w:r>
      </w:ins>
      <w:ins w:id="5882" w:author="小峰 [2]" w:date="2024-05-14T16:23:41Z">
        <w:r>
          <w:rPr>
            <w:rFonts w:hint="eastAsia"/>
            <w:lang w:val="en-US" w:eastAsia="zh-CN"/>
          </w:rPr>
          <w:t>，</w:t>
        </w:r>
      </w:ins>
      <w:ins w:id="5883" w:author="小峰 [2]" w:date="2024-05-14T16:23:44Z">
        <w:r>
          <w:rPr>
            <w:rFonts w:hint="eastAsia"/>
            <w:lang w:val="en-US" w:eastAsia="zh-CN"/>
          </w:rPr>
          <w:t>数据线</w:t>
        </w:r>
      </w:ins>
      <w:ins w:id="5884" w:author="小峰 [2]" w:date="2024-05-14T16:23:47Z">
        <w:r>
          <w:rPr>
            <w:rFonts w:hint="eastAsia"/>
            <w:lang w:val="en-US" w:eastAsia="zh-CN"/>
          </w:rPr>
          <w:t>SDA</w:t>
        </w:r>
      </w:ins>
      <w:ins w:id="5885" w:author="小峰 [2]" w:date="2024-05-14T16:24:53Z">
        <w:r>
          <w:rPr>
            <w:rFonts w:hint="eastAsia"/>
            <w:lang w:val="en-US" w:eastAsia="zh-CN"/>
          </w:rPr>
          <w:t>才可以</w:t>
        </w:r>
      </w:ins>
      <w:ins w:id="5886" w:author="小峰 [2]" w:date="2024-05-14T16:24:54Z">
        <w:r>
          <w:rPr>
            <w:rFonts w:hint="eastAsia"/>
            <w:lang w:val="en-US" w:eastAsia="zh-CN"/>
          </w:rPr>
          <w:t>变化</w:t>
        </w:r>
      </w:ins>
      <w:ins w:id="5887" w:author="小峰 [2]" w:date="2024-05-14T16:24:55Z">
        <w:r>
          <w:rPr>
            <w:rFonts w:hint="eastAsia"/>
            <w:lang w:val="en-US" w:eastAsia="zh-CN"/>
          </w:rPr>
          <w:t>。</w:t>
        </w:r>
      </w:ins>
      <w:ins w:id="5888" w:author="小峰 [2]" w:date="2024-05-14T16:25:01Z">
        <w:r>
          <w:rPr>
            <w:rFonts w:hint="eastAsia"/>
            <w:lang w:val="en-US" w:eastAsia="zh-CN"/>
          </w:rPr>
          <w:t>这里</w:t>
        </w:r>
      </w:ins>
      <w:ins w:id="5889" w:author="小峰 [2]" w:date="2024-05-14T16:25:02Z">
        <w:r>
          <w:rPr>
            <w:rFonts w:hint="eastAsia"/>
            <w:lang w:val="en-US" w:eastAsia="zh-CN"/>
          </w:rPr>
          <w:t>就</w:t>
        </w:r>
      </w:ins>
      <w:ins w:id="5890" w:author="小峰 [2]" w:date="2024-05-14T16:25:03Z">
        <w:r>
          <w:rPr>
            <w:rFonts w:hint="eastAsia"/>
            <w:lang w:val="en-US" w:eastAsia="zh-CN"/>
          </w:rPr>
          <w:t>可以</w:t>
        </w:r>
      </w:ins>
      <w:ins w:id="5891" w:author="小峰 [2]" w:date="2024-05-14T16:25:06Z">
        <w:r>
          <w:rPr>
            <w:rFonts w:hint="eastAsia"/>
            <w:lang w:val="en-US" w:eastAsia="zh-CN"/>
          </w:rPr>
          <w:t>与</w:t>
        </w:r>
      </w:ins>
      <w:ins w:id="5892" w:author="小峰 [2]" w:date="2024-05-14T16:25:08Z">
        <w:r>
          <w:rPr>
            <w:rFonts w:hint="eastAsia"/>
            <w:lang w:val="en-US" w:eastAsia="zh-CN"/>
          </w:rPr>
          <w:t>停止</w:t>
        </w:r>
      </w:ins>
      <w:ins w:id="5893" w:author="小峰 [2]" w:date="2024-05-14T16:25:10Z">
        <w:r>
          <w:rPr>
            <w:rFonts w:hint="eastAsia"/>
            <w:lang w:val="en-US" w:eastAsia="zh-CN"/>
          </w:rPr>
          <w:t>信号</w:t>
        </w:r>
      </w:ins>
      <w:ins w:id="5894" w:author="小峰 [2]" w:date="2024-05-14T16:25:12Z">
        <w:r>
          <w:rPr>
            <w:rFonts w:hint="eastAsia"/>
            <w:lang w:val="en-US" w:eastAsia="zh-CN"/>
          </w:rPr>
          <w:t>进行</w:t>
        </w:r>
      </w:ins>
      <w:ins w:id="5895" w:author="小峰 [2]" w:date="2024-05-14T16:25:14Z">
        <w:r>
          <w:rPr>
            <w:rFonts w:hint="eastAsia"/>
            <w:lang w:val="en-US" w:eastAsia="zh-CN"/>
          </w:rPr>
          <w:t>区分</w:t>
        </w:r>
      </w:ins>
      <w:ins w:id="5896" w:author="小峰 [2]" w:date="2024-05-14T16:25:15Z">
        <w:r>
          <w:rPr>
            <w:rFonts w:hint="eastAsia"/>
            <w:lang w:val="en-US" w:eastAsia="zh-CN"/>
          </w:rPr>
          <w:t>，</w:t>
        </w:r>
      </w:ins>
      <w:ins w:id="5897" w:author="小峰 [2]" w:date="2024-05-14T16:25:16Z">
        <w:r>
          <w:rPr>
            <w:rFonts w:hint="eastAsia"/>
            <w:lang w:val="en-US" w:eastAsia="zh-CN"/>
          </w:rPr>
          <w:t>停止</w:t>
        </w:r>
      </w:ins>
      <w:ins w:id="5898" w:author="小峰 [2]" w:date="2024-05-14T16:25:18Z">
        <w:r>
          <w:rPr>
            <w:rFonts w:hint="eastAsia"/>
            <w:lang w:val="en-US" w:eastAsia="zh-CN"/>
          </w:rPr>
          <w:t>信号</w:t>
        </w:r>
      </w:ins>
      <w:ins w:id="5899" w:author="小峰 [2]" w:date="2024-05-14T16:25:20Z">
        <w:r>
          <w:rPr>
            <w:rFonts w:hint="eastAsia"/>
            <w:lang w:val="en-US" w:eastAsia="zh-CN"/>
          </w:rPr>
          <w:t>识别</w:t>
        </w:r>
      </w:ins>
      <w:ins w:id="5900" w:author="小峰 [2]" w:date="2024-05-14T16:25:21Z">
        <w:r>
          <w:rPr>
            <w:rFonts w:hint="eastAsia"/>
            <w:lang w:val="en-US" w:eastAsia="zh-CN"/>
          </w:rPr>
          <w:t>到</w:t>
        </w:r>
      </w:ins>
      <w:ins w:id="5901" w:author="小峰 [2]" w:date="2024-05-14T16:25:22Z">
        <w:r>
          <w:rPr>
            <w:rFonts w:hint="eastAsia"/>
            <w:lang w:val="en-US" w:eastAsia="zh-CN"/>
          </w:rPr>
          <w:t>时钟</w:t>
        </w:r>
      </w:ins>
      <w:ins w:id="5902" w:author="小峰 [2]" w:date="2024-05-14T16:25:24Z">
        <w:r>
          <w:rPr>
            <w:rFonts w:hint="eastAsia"/>
            <w:lang w:val="en-US" w:eastAsia="zh-CN"/>
          </w:rPr>
          <w:t>线</w:t>
        </w:r>
      </w:ins>
      <w:ins w:id="5903" w:author="小峰 [2]" w:date="2024-05-14T16:25:25Z">
        <w:r>
          <w:rPr>
            <w:rFonts w:hint="eastAsia"/>
            <w:lang w:val="en-US" w:eastAsia="zh-CN"/>
          </w:rPr>
          <w:t>为</w:t>
        </w:r>
      </w:ins>
      <w:ins w:id="5904" w:author="小峰 [2]" w:date="2024-05-14T16:25:29Z">
        <w:r>
          <w:rPr>
            <w:rFonts w:hint="eastAsia"/>
            <w:lang w:val="en-US" w:eastAsia="zh-CN"/>
          </w:rPr>
          <w:t>高电平</w:t>
        </w:r>
      </w:ins>
      <w:ins w:id="5905" w:author="小峰 [2]" w:date="2024-05-14T16:25:30Z">
        <w:r>
          <w:rPr>
            <w:rFonts w:hint="eastAsia"/>
            <w:lang w:val="en-US" w:eastAsia="zh-CN"/>
          </w:rPr>
          <w:t>时</w:t>
        </w:r>
      </w:ins>
      <w:ins w:id="5906" w:author="小峰 [2]" w:date="2024-05-14T16:25:33Z">
        <w:r>
          <w:rPr>
            <w:rFonts w:hint="eastAsia"/>
            <w:lang w:val="en-US" w:eastAsia="zh-CN"/>
          </w:rPr>
          <w:t>，</w:t>
        </w:r>
      </w:ins>
      <w:ins w:id="5907" w:author="小峰 [2]" w:date="2024-05-14T16:25:35Z">
        <w:r>
          <w:rPr>
            <w:rFonts w:hint="eastAsia"/>
            <w:lang w:val="en-US" w:eastAsia="zh-CN"/>
          </w:rPr>
          <w:t>数据线</w:t>
        </w:r>
      </w:ins>
      <w:ins w:id="5908" w:author="小峰 [2]" w:date="2024-05-14T16:25:36Z">
        <w:r>
          <w:rPr>
            <w:rFonts w:hint="eastAsia"/>
            <w:lang w:val="en-US" w:eastAsia="zh-CN"/>
          </w:rPr>
          <w:t>SDA</w:t>
        </w:r>
      </w:ins>
      <w:ins w:id="5909" w:author="小峰 [2]" w:date="2024-05-14T16:25:37Z">
        <w:r>
          <w:rPr>
            <w:rFonts w:hint="eastAsia"/>
            <w:lang w:val="en-US" w:eastAsia="zh-CN"/>
          </w:rPr>
          <w:t>就</w:t>
        </w:r>
      </w:ins>
      <w:ins w:id="5910" w:author="小峰 [2]" w:date="2024-05-14T16:25:39Z">
        <w:r>
          <w:rPr>
            <w:rFonts w:hint="eastAsia"/>
            <w:lang w:val="en-US" w:eastAsia="zh-CN"/>
          </w:rPr>
          <w:t>发生</w:t>
        </w:r>
      </w:ins>
      <w:ins w:id="5911" w:author="小峰 [2]" w:date="2024-05-14T16:25:41Z">
        <w:r>
          <w:rPr>
            <w:rFonts w:hint="eastAsia"/>
            <w:lang w:val="en-US" w:eastAsia="zh-CN"/>
          </w:rPr>
          <w:t>变化</w:t>
        </w:r>
      </w:ins>
      <w:ins w:id="5912" w:author="小峰 [2]" w:date="2024-05-14T16:25:44Z">
        <w:r>
          <w:rPr>
            <w:rFonts w:hint="eastAsia"/>
            <w:lang w:val="en-US" w:eastAsia="zh-CN"/>
          </w:rPr>
          <w:t>。</w:t>
        </w:r>
      </w:ins>
    </w:p>
    <w:p>
      <w:pPr>
        <w:rPr>
          <w:ins w:id="5914" w:author="小峰 [2]" w:date="2024-05-14T16:26:50Z"/>
          <w:rFonts w:hint="default"/>
          <w:lang w:val="en-US" w:eastAsia="zh-CN"/>
        </w:rPr>
        <w:pPrChange w:id="5913" w:author="小峰 [2]" w:date="2024-05-14T15:41:13Z">
          <w:pPr/>
        </w:pPrChange>
      </w:pPr>
    </w:p>
    <w:p>
      <w:pPr>
        <w:jc w:val="center"/>
        <w:rPr>
          <w:ins w:id="5916" w:author="小峰 [2]" w:date="2024-05-14T16:27:04Z"/>
        </w:rPr>
        <w:pPrChange w:id="5915" w:author="小峰 [2]" w:date="2024-05-14T16:26:59Z">
          <w:pPr/>
        </w:pPrChange>
      </w:pPr>
      <w:ins w:id="5917" w:author="小峰 [2]" w:date="2024-05-14T16:26:50Z">
        <w:r>
          <w:rPr/>
          <w:drawing>
            <wp:inline distT="0" distB="0" distL="114300" distR="114300">
              <wp:extent cx="4576445" cy="2339975"/>
              <wp:effectExtent l="0" t="0" r="10795" b="698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58"/>
                      <a:stretch>
                        <a:fillRect/>
                      </a:stretch>
                    </pic:blipFill>
                    <pic:spPr>
                      <a:xfrm>
                        <a:off x="0" y="0"/>
                        <a:ext cx="4576445" cy="2339975"/>
                      </a:xfrm>
                      <a:prstGeom prst="rect">
                        <a:avLst/>
                      </a:prstGeom>
                      <a:noFill/>
                      <a:ln>
                        <a:noFill/>
                      </a:ln>
                    </pic:spPr>
                  </pic:pic>
                </a:graphicData>
              </a:graphic>
            </wp:inline>
          </w:drawing>
        </w:r>
      </w:ins>
    </w:p>
    <w:p>
      <w:pPr>
        <w:pStyle w:val="22"/>
        <w:rPr>
          <w:ins w:id="5920" w:author="小峰 [2]" w:date="2024-05-14T16:26:47Z"/>
          <w:rFonts w:hint="default"/>
          <w:lang w:val="en-US" w:eastAsia="zh-CN"/>
        </w:rPr>
        <w:pPrChange w:id="5919" w:author="小峰 [2]" w:date="2024-05-14T16:27:29Z">
          <w:pPr/>
        </w:pPrChange>
      </w:pPr>
      <w:ins w:id="5921" w:author="小峰 [2]" w:date="2024-05-14T16:27:06Z">
        <w:r>
          <w:rPr>
            <w:rFonts w:hint="eastAsia"/>
            <w:lang w:val="en-US" w:eastAsia="zh-CN"/>
          </w:rPr>
          <w:t>图</w:t>
        </w:r>
      </w:ins>
      <w:ins w:id="5922" w:author="小峰 [2]" w:date="2024-05-14T16:27:07Z">
        <w:r>
          <w:rPr>
            <w:rFonts w:hint="eastAsia"/>
            <w:lang w:val="en-US" w:eastAsia="zh-CN"/>
          </w:rPr>
          <w:t>4.</w:t>
        </w:r>
      </w:ins>
      <w:ins w:id="5923" w:author="小峰 [2]" w:date="2024-05-14T16:27:08Z">
        <w:r>
          <w:rPr>
            <w:rFonts w:hint="eastAsia"/>
            <w:lang w:val="en-US" w:eastAsia="zh-CN"/>
          </w:rPr>
          <w:t>13</w:t>
        </w:r>
      </w:ins>
      <w:ins w:id="5924" w:author="小峰 [2]" w:date="2024-05-14T16:27:17Z">
        <w:r>
          <w:rPr>
            <w:rFonts w:hint="eastAsia"/>
            <w:lang w:val="en-US" w:eastAsia="zh-CN"/>
          </w:rPr>
          <w:t xml:space="preserve">  </w:t>
        </w:r>
      </w:ins>
      <w:ins w:id="5925" w:author="小峰 [2]" w:date="2024-05-14T16:27:19Z">
        <w:r>
          <w:rPr>
            <w:rFonts w:hint="eastAsia"/>
            <w:lang w:val="en-US" w:eastAsia="zh-CN"/>
          </w:rPr>
          <w:t>IIC</w:t>
        </w:r>
      </w:ins>
      <w:ins w:id="5926" w:author="小峰 [2]" w:date="2024-05-14T16:27:23Z">
        <w:r>
          <w:rPr>
            <w:rFonts w:hint="eastAsia"/>
            <w:lang w:val="en-US" w:eastAsia="zh-CN"/>
          </w:rPr>
          <w:t>应答</w:t>
        </w:r>
      </w:ins>
      <w:ins w:id="5927" w:author="小峰 [2]" w:date="2024-05-14T16:27:24Z">
        <w:r>
          <w:rPr>
            <w:rFonts w:hint="eastAsia"/>
            <w:lang w:val="en-US" w:eastAsia="zh-CN"/>
          </w:rPr>
          <w:t>信号</w:t>
        </w:r>
      </w:ins>
    </w:p>
    <w:p>
      <w:pPr>
        <w:rPr>
          <w:ins w:id="5929" w:author="小峰 [2]" w:date="2024-05-14T16:38:15Z"/>
          <w:rFonts w:hint="eastAsia"/>
          <w:lang w:val="en-US" w:eastAsia="zh-CN"/>
        </w:rPr>
        <w:pPrChange w:id="5928" w:author="小峰 [2]" w:date="2024-05-14T15:41:13Z">
          <w:pPr/>
        </w:pPrChange>
      </w:pPr>
      <w:ins w:id="5930" w:author="小峰 [2]" w:date="2024-05-14T16:27:34Z">
        <w:r>
          <w:rPr>
            <w:rFonts w:hint="eastAsia"/>
            <w:lang w:val="en-US" w:eastAsia="zh-CN"/>
          </w:rPr>
          <w:tab/>
        </w:r>
      </w:ins>
    </w:p>
    <w:p>
      <w:pPr>
        <w:rPr>
          <w:ins w:id="5932" w:author="小峰 [2]" w:date="2024-05-14T16:26:47Z"/>
          <w:rFonts w:hint="default"/>
          <w:lang w:val="en-US" w:eastAsia="zh-CN"/>
        </w:rPr>
        <w:pPrChange w:id="5931" w:author="小峰 [2]" w:date="2024-05-14T15:41:13Z">
          <w:pPr/>
        </w:pPrChange>
      </w:pPr>
      <w:ins w:id="5933" w:author="小峰 [2]" w:date="2024-05-14T16:38:15Z">
        <w:r>
          <w:rPr>
            <w:rFonts w:hint="eastAsia"/>
            <w:lang w:val="en-US" w:eastAsia="zh-CN"/>
          </w:rPr>
          <w:tab/>
        </w:r>
      </w:ins>
      <w:ins w:id="5934" w:author="小峰 [2]" w:date="2024-05-14T16:27:36Z">
        <w:r>
          <w:rPr>
            <w:rFonts w:hint="eastAsia"/>
            <w:lang w:val="en-US" w:eastAsia="zh-CN"/>
          </w:rPr>
          <w:t>数据</w:t>
        </w:r>
      </w:ins>
      <w:ins w:id="5935" w:author="小峰 [2]" w:date="2024-05-14T16:27:39Z">
        <w:r>
          <w:rPr>
            <w:rFonts w:hint="eastAsia"/>
            <w:lang w:val="en-US" w:eastAsia="zh-CN"/>
          </w:rPr>
          <w:t>传输</w:t>
        </w:r>
      </w:ins>
      <w:ins w:id="5936" w:author="小峰 [2]" w:date="2024-05-14T16:28:22Z">
        <w:r>
          <w:rPr>
            <w:rFonts w:hint="eastAsia"/>
            <w:lang w:val="en-US" w:eastAsia="zh-CN"/>
          </w:rPr>
          <w:t>完</w:t>
        </w:r>
      </w:ins>
      <w:ins w:id="5937" w:author="小峰 [2]" w:date="2024-05-14T16:28:23Z">
        <w:r>
          <w:rPr>
            <w:rFonts w:hint="eastAsia"/>
            <w:lang w:val="en-US" w:eastAsia="zh-CN"/>
          </w:rPr>
          <w:t>后</w:t>
        </w:r>
      </w:ins>
      <w:ins w:id="5938" w:author="小峰 [2]" w:date="2024-05-14T16:28:24Z">
        <w:r>
          <w:rPr>
            <w:rFonts w:hint="eastAsia"/>
            <w:lang w:val="en-US" w:eastAsia="zh-CN"/>
          </w:rPr>
          <w:t>，</w:t>
        </w:r>
      </w:ins>
      <w:ins w:id="5939" w:author="小峰 [2]" w:date="2024-05-14T16:31:57Z">
        <w:r>
          <w:rPr>
            <w:rFonts w:hint="eastAsia"/>
            <w:lang w:val="en-US" w:eastAsia="zh-CN"/>
          </w:rPr>
          <w:t>主机</w:t>
        </w:r>
      </w:ins>
      <w:ins w:id="5940" w:author="小峰 [2]" w:date="2024-05-14T16:32:05Z">
        <w:r>
          <w:rPr>
            <w:rFonts w:hint="eastAsia"/>
            <w:lang w:val="en-US" w:eastAsia="zh-CN"/>
          </w:rPr>
          <w:t>会</w:t>
        </w:r>
      </w:ins>
      <w:ins w:id="5941" w:author="小峰 [2]" w:date="2024-05-14T16:32:09Z">
        <w:r>
          <w:rPr>
            <w:rFonts w:hint="eastAsia"/>
            <w:lang w:val="en-US" w:eastAsia="zh-CN"/>
          </w:rPr>
          <w:t>释放</w:t>
        </w:r>
      </w:ins>
      <w:ins w:id="5942" w:author="小峰 [2]" w:date="2024-05-14T16:32:18Z">
        <w:r>
          <w:rPr>
            <w:rFonts w:hint="eastAsia"/>
            <w:lang w:val="en-US" w:eastAsia="zh-CN"/>
          </w:rPr>
          <w:t>数据线</w:t>
        </w:r>
      </w:ins>
      <w:ins w:id="5943" w:author="小峰 [2]" w:date="2024-05-14T16:32:20Z">
        <w:r>
          <w:rPr>
            <w:rFonts w:hint="eastAsia"/>
            <w:lang w:val="en-US" w:eastAsia="zh-CN"/>
          </w:rPr>
          <w:t>SDA</w:t>
        </w:r>
      </w:ins>
      <w:ins w:id="5944" w:author="小峰 [2]" w:date="2024-05-14T16:32:36Z">
        <w:r>
          <w:rPr>
            <w:rFonts w:hint="eastAsia"/>
            <w:lang w:val="en-US" w:eastAsia="zh-CN"/>
          </w:rPr>
          <w:t>，来</w:t>
        </w:r>
      </w:ins>
      <w:ins w:id="5945" w:author="小峰 [2]" w:date="2024-05-14T16:32:43Z">
        <w:r>
          <w:rPr>
            <w:rFonts w:hint="eastAsia"/>
            <w:lang w:val="en-US" w:eastAsia="zh-CN"/>
          </w:rPr>
          <w:t>等待</w:t>
        </w:r>
      </w:ins>
      <w:ins w:id="5946" w:author="小峰 [2]" w:date="2024-05-14T16:32:54Z">
        <w:r>
          <w:rPr>
            <w:rFonts w:hint="eastAsia"/>
            <w:lang w:val="en-US" w:eastAsia="zh-CN"/>
          </w:rPr>
          <w:t>从机</w:t>
        </w:r>
      </w:ins>
      <w:ins w:id="5947" w:author="小峰 [2]" w:date="2024-05-14T16:32:59Z">
        <w:r>
          <w:rPr>
            <w:rFonts w:hint="eastAsia"/>
            <w:lang w:val="en-US" w:eastAsia="zh-CN"/>
          </w:rPr>
          <w:t>回应</w:t>
        </w:r>
      </w:ins>
      <w:ins w:id="5948" w:author="小峰 [2]" w:date="2024-05-14T16:33:18Z">
        <w:r>
          <w:rPr>
            <w:rFonts w:hint="eastAsia"/>
            <w:lang w:val="en-US" w:eastAsia="zh-CN"/>
          </w:rPr>
          <w:t>信号</w:t>
        </w:r>
      </w:ins>
      <w:ins w:id="5949" w:author="小峰 [2]" w:date="2024-05-14T16:33:19Z">
        <w:r>
          <w:rPr>
            <w:rFonts w:hint="eastAsia"/>
            <w:lang w:val="en-US" w:eastAsia="zh-CN"/>
          </w:rPr>
          <w:t>。</w:t>
        </w:r>
      </w:ins>
      <w:ins w:id="5950" w:author="小峰 [2]" w:date="2024-05-14T16:33:32Z">
        <w:r>
          <w:rPr>
            <w:rFonts w:hint="eastAsia"/>
            <w:lang w:val="en-US" w:eastAsia="zh-CN"/>
          </w:rPr>
          <w:t>从</w:t>
        </w:r>
      </w:ins>
      <w:ins w:id="5951" w:author="小峰 [2]" w:date="2024-05-14T16:33:35Z">
        <w:r>
          <w:rPr>
            <w:rFonts w:hint="eastAsia"/>
            <w:lang w:val="en-US" w:eastAsia="zh-CN"/>
          </w:rPr>
          <w:t>第</w:t>
        </w:r>
      </w:ins>
      <w:ins w:id="5952" w:author="小峰 [2]" w:date="2024-05-14T16:33:38Z">
        <w:r>
          <w:rPr>
            <w:rFonts w:hint="eastAsia"/>
            <w:lang w:val="en-US" w:eastAsia="zh-CN"/>
          </w:rPr>
          <w:t>8</w:t>
        </w:r>
      </w:ins>
      <w:ins w:id="5953" w:author="小峰 [2]" w:date="2024-05-14T16:33:40Z">
        <w:r>
          <w:rPr>
            <w:rFonts w:hint="eastAsia"/>
            <w:lang w:val="en-US" w:eastAsia="zh-CN"/>
          </w:rPr>
          <w:t>bit</w:t>
        </w:r>
      </w:ins>
      <w:ins w:id="5954" w:author="小峰 [2]" w:date="2024-05-14T16:33:46Z">
        <w:r>
          <w:rPr>
            <w:rFonts w:hint="eastAsia"/>
            <w:lang w:val="en-US" w:eastAsia="zh-CN"/>
          </w:rPr>
          <w:t>发送</w:t>
        </w:r>
      </w:ins>
      <w:ins w:id="5955" w:author="小峰 [2]" w:date="2024-05-14T16:33:47Z">
        <w:r>
          <w:rPr>
            <w:rFonts w:hint="eastAsia"/>
            <w:lang w:val="en-US" w:eastAsia="zh-CN"/>
          </w:rPr>
          <w:t>完</w:t>
        </w:r>
      </w:ins>
      <w:ins w:id="5956" w:author="小峰 [2]" w:date="2024-05-14T16:33:49Z">
        <w:r>
          <w:rPr>
            <w:rFonts w:hint="eastAsia"/>
            <w:lang w:val="en-US" w:eastAsia="zh-CN"/>
          </w:rPr>
          <w:t>到</w:t>
        </w:r>
      </w:ins>
      <w:ins w:id="5957" w:author="小峰 [2]" w:date="2024-05-14T16:33:51Z">
        <w:r>
          <w:rPr>
            <w:rFonts w:hint="eastAsia"/>
            <w:lang w:val="en-US" w:eastAsia="zh-CN"/>
          </w:rPr>
          <w:t>从机</w:t>
        </w:r>
      </w:ins>
      <w:ins w:id="5958" w:author="小峰 [2]" w:date="2024-05-14T16:33:55Z">
        <w:r>
          <w:rPr>
            <w:rFonts w:hint="eastAsia"/>
            <w:lang w:val="en-US" w:eastAsia="zh-CN"/>
          </w:rPr>
          <w:t>回应</w:t>
        </w:r>
      </w:ins>
      <w:ins w:id="5959" w:author="小峰 [2]" w:date="2024-05-14T16:33:56Z">
        <w:r>
          <w:rPr>
            <w:rFonts w:hint="eastAsia"/>
            <w:lang w:val="en-US" w:eastAsia="zh-CN"/>
          </w:rPr>
          <w:t>的</w:t>
        </w:r>
      </w:ins>
      <w:ins w:id="5960" w:author="小峰 [2]" w:date="2024-05-14T16:34:00Z">
        <w:r>
          <w:rPr>
            <w:rFonts w:hint="eastAsia"/>
            <w:lang w:val="en-US" w:eastAsia="zh-CN"/>
          </w:rPr>
          <w:t>时间</w:t>
        </w:r>
      </w:ins>
      <w:ins w:id="5961" w:author="小峰 [2]" w:date="2024-05-14T16:34:02Z">
        <w:r>
          <w:rPr>
            <w:rFonts w:hint="eastAsia"/>
            <w:lang w:val="en-US" w:eastAsia="zh-CN"/>
          </w:rPr>
          <w:t>段</w:t>
        </w:r>
      </w:ins>
      <w:ins w:id="5962" w:author="小峰 [2]" w:date="2024-05-14T16:34:03Z">
        <w:r>
          <w:rPr>
            <w:rFonts w:hint="eastAsia"/>
            <w:lang w:val="en-US" w:eastAsia="zh-CN"/>
          </w:rPr>
          <w:t>叫做</w:t>
        </w:r>
      </w:ins>
      <w:ins w:id="5963" w:author="小峰 [2]" w:date="2024-05-14T16:34:13Z">
        <w:r>
          <w:rPr>
            <w:rFonts w:hint="eastAsia"/>
            <w:lang w:val="en-US" w:eastAsia="zh-CN"/>
          </w:rPr>
          <w:t>应答</w:t>
        </w:r>
      </w:ins>
      <w:ins w:id="5964" w:author="小峰 [2]" w:date="2024-05-14T16:34:22Z">
        <w:r>
          <w:rPr>
            <w:rFonts w:hint="eastAsia"/>
            <w:lang w:val="en-US" w:eastAsia="zh-CN"/>
          </w:rPr>
          <w:t>期</w:t>
        </w:r>
      </w:ins>
      <w:ins w:id="5965" w:author="小峰 [2]" w:date="2024-05-14T16:34:29Z">
        <w:r>
          <w:rPr>
            <w:rFonts w:hint="eastAsia"/>
            <w:lang w:val="en-US" w:eastAsia="zh-CN"/>
          </w:rPr>
          <w:t>。</w:t>
        </w:r>
      </w:ins>
      <w:ins w:id="5966" w:author="小峰 [2]" w:date="2024-05-14T16:36:11Z">
        <w:r>
          <w:rPr>
            <w:rFonts w:hint="eastAsia"/>
            <w:lang w:val="en-US" w:eastAsia="zh-CN"/>
          </w:rPr>
          <w:t>主机</w:t>
        </w:r>
      </w:ins>
      <w:ins w:id="5967" w:author="小峰 [2]" w:date="2024-05-14T16:36:13Z">
        <w:r>
          <w:rPr>
            <w:rFonts w:hint="eastAsia"/>
            <w:lang w:val="en-US" w:eastAsia="zh-CN"/>
          </w:rPr>
          <w:t>若</w:t>
        </w:r>
      </w:ins>
      <w:ins w:id="5968" w:author="小峰 [2]" w:date="2024-05-14T16:36:14Z">
        <w:r>
          <w:rPr>
            <w:rFonts w:hint="eastAsia"/>
            <w:lang w:val="en-US" w:eastAsia="zh-CN"/>
          </w:rPr>
          <w:t>收到</w:t>
        </w:r>
      </w:ins>
      <w:ins w:id="5969" w:author="小峰 [2]" w:date="2024-05-14T16:36:19Z">
        <w:r>
          <w:rPr>
            <w:rFonts w:hint="eastAsia"/>
            <w:lang w:val="en-US" w:eastAsia="zh-CN"/>
          </w:rPr>
          <w:t>应答</w:t>
        </w:r>
      </w:ins>
      <w:ins w:id="5970" w:author="小峰 [2]" w:date="2024-05-14T16:36:20Z">
        <w:r>
          <w:rPr>
            <w:rFonts w:hint="eastAsia"/>
            <w:lang w:val="en-US" w:eastAsia="zh-CN"/>
          </w:rPr>
          <w:t>信号</w:t>
        </w:r>
      </w:ins>
      <w:ins w:id="5971" w:author="小峰 [2]" w:date="2024-05-14T16:36:22Z">
        <w:r>
          <w:rPr>
            <w:rFonts w:hint="eastAsia"/>
            <w:lang w:val="en-US" w:eastAsia="zh-CN"/>
          </w:rPr>
          <w:t>后</w:t>
        </w:r>
      </w:ins>
      <w:ins w:id="5972" w:author="小峰 [2]" w:date="2024-05-14T16:36:25Z">
        <w:r>
          <w:rPr>
            <w:rFonts w:hint="eastAsia"/>
            <w:lang w:val="en-US" w:eastAsia="zh-CN"/>
          </w:rPr>
          <w:t>，</w:t>
        </w:r>
      </w:ins>
      <w:ins w:id="5973" w:author="小峰 [2]" w:date="2024-05-14T16:36:26Z">
        <w:r>
          <w:rPr>
            <w:rFonts w:hint="eastAsia"/>
            <w:lang w:val="en-US" w:eastAsia="zh-CN"/>
          </w:rPr>
          <w:t>会</w:t>
        </w:r>
      </w:ins>
      <w:ins w:id="5974" w:author="小峰 [2]" w:date="2024-05-14T16:36:28Z">
        <w:r>
          <w:rPr>
            <w:rFonts w:hint="eastAsia"/>
            <w:lang w:val="en-US" w:eastAsia="zh-CN"/>
          </w:rPr>
          <w:t>根据</w:t>
        </w:r>
      </w:ins>
      <w:ins w:id="5975" w:author="小峰 [2]" w:date="2024-05-14T16:36:32Z">
        <w:r>
          <w:rPr>
            <w:rFonts w:hint="eastAsia"/>
            <w:lang w:val="en-US" w:eastAsia="zh-CN"/>
          </w:rPr>
          <w:t>具体</w:t>
        </w:r>
      </w:ins>
      <w:ins w:id="5976" w:author="小峰 [2]" w:date="2024-05-14T16:36:34Z">
        <w:r>
          <w:rPr>
            <w:rFonts w:hint="eastAsia"/>
            <w:lang w:val="en-US" w:eastAsia="zh-CN"/>
          </w:rPr>
          <w:t>情况</w:t>
        </w:r>
      </w:ins>
      <w:ins w:id="5977" w:author="小峰 [2]" w:date="2024-05-14T16:36:40Z">
        <w:r>
          <w:rPr>
            <w:rFonts w:hint="eastAsia"/>
            <w:lang w:val="en-US" w:eastAsia="zh-CN"/>
          </w:rPr>
          <w:t>判断</w:t>
        </w:r>
      </w:ins>
      <w:ins w:id="5978" w:author="小峰 [2]" w:date="2024-05-14T16:36:42Z">
        <w:r>
          <w:rPr>
            <w:rFonts w:hint="eastAsia"/>
            <w:lang w:val="en-US" w:eastAsia="zh-CN"/>
          </w:rPr>
          <w:t>是否</w:t>
        </w:r>
      </w:ins>
      <w:ins w:id="5979" w:author="小峰 [2]" w:date="2024-05-14T16:36:45Z">
        <w:r>
          <w:rPr>
            <w:rFonts w:hint="eastAsia"/>
            <w:lang w:val="en-US" w:eastAsia="zh-CN"/>
          </w:rPr>
          <w:t>继续</w:t>
        </w:r>
      </w:ins>
      <w:ins w:id="5980" w:author="小峰 [2]" w:date="2024-05-14T16:36:48Z">
        <w:r>
          <w:rPr>
            <w:rFonts w:hint="eastAsia"/>
            <w:lang w:val="en-US" w:eastAsia="zh-CN"/>
          </w:rPr>
          <w:t>传输</w:t>
        </w:r>
      </w:ins>
      <w:ins w:id="5981" w:author="小峰 [2]" w:date="2024-05-14T16:36:49Z">
        <w:r>
          <w:rPr>
            <w:rFonts w:hint="eastAsia"/>
            <w:lang w:val="en-US" w:eastAsia="zh-CN"/>
          </w:rPr>
          <w:t>信号</w:t>
        </w:r>
      </w:ins>
      <w:ins w:id="5982" w:author="小峰 [2]" w:date="2024-05-14T16:36:54Z">
        <w:r>
          <w:rPr>
            <w:rFonts w:hint="eastAsia"/>
            <w:lang w:val="en-US" w:eastAsia="zh-CN"/>
          </w:rPr>
          <w:t>，但是</w:t>
        </w:r>
      </w:ins>
      <w:ins w:id="5983" w:author="小峰 [2]" w:date="2024-05-14T16:36:56Z">
        <w:r>
          <w:rPr>
            <w:rFonts w:hint="eastAsia"/>
            <w:lang w:val="en-US" w:eastAsia="zh-CN"/>
          </w:rPr>
          <w:t>若</w:t>
        </w:r>
      </w:ins>
      <w:ins w:id="5984" w:author="小峰 [2]" w:date="2024-05-14T16:36:58Z">
        <w:r>
          <w:rPr>
            <w:rFonts w:hint="eastAsia"/>
            <w:lang w:val="en-US" w:eastAsia="zh-CN"/>
          </w:rPr>
          <w:t>未</w:t>
        </w:r>
      </w:ins>
      <w:ins w:id="5985" w:author="小峰 [2]" w:date="2024-05-14T16:36:59Z">
        <w:r>
          <w:rPr>
            <w:rFonts w:hint="eastAsia"/>
            <w:lang w:val="en-US" w:eastAsia="zh-CN"/>
          </w:rPr>
          <w:t>收到</w:t>
        </w:r>
      </w:ins>
      <w:ins w:id="5986" w:author="小峰 [2]" w:date="2024-05-14T16:37:05Z">
        <w:r>
          <w:rPr>
            <w:rFonts w:hint="eastAsia"/>
            <w:lang w:val="en-US" w:eastAsia="zh-CN"/>
          </w:rPr>
          <w:t>应答</w:t>
        </w:r>
      </w:ins>
      <w:ins w:id="5987" w:author="小峰 [2]" w:date="2024-05-14T16:37:06Z">
        <w:r>
          <w:rPr>
            <w:rFonts w:hint="eastAsia"/>
            <w:lang w:val="en-US" w:eastAsia="zh-CN"/>
          </w:rPr>
          <w:t>信号</w:t>
        </w:r>
      </w:ins>
      <w:ins w:id="5988" w:author="小峰 [2]" w:date="2024-05-14T16:37:08Z">
        <w:r>
          <w:rPr>
            <w:rFonts w:hint="eastAsia"/>
            <w:lang w:val="en-US" w:eastAsia="zh-CN"/>
          </w:rPr>
          <w:t>，</w:t>
        </w:r>
      </w:ins>
      <w:ins w:id="5989" w:author="小峰 [2]" w:date="2024-05-14T16:37:09Z">
        <w:r>
          <w:rPr>
            <w:rFonts w:hint="eastAsia"/>
            <w:lang w:val="en-US" w:eastAsia="zh-CN"/>
          </w:rPr>
          <w:t>那么</w:t>
        </w:r>
      </w:ins>
      <w:ins w:id="5990" w:author="小峰 [2]" w:date="2024-05-14T16:37:12Z">
        <w:r>
          <w:rPr>
            <w:rFonts w:hint="eastAsia"/>
            <w:lang w:val="en-US" w:eastAsia="zh-CN"/>
          </w:rPr>
          <w:t>可能</w:t>
        </w:r>
      </w:ins>
      <w:ins w:id="5991" w:author="小峰 [2]" w:date="2024-05-14T16:37:13Z">
        <w:r>
          <w:rPr>
            <w:rFonts w:hint="eastAsia"/>
            <w:lang w:val="en-US" w:eastAsia="zh-CN"/>
          </w:rPr>
          <w:t>代表</w:t>
        </w:r>
      </w:ins>
      <w:ins w:id="5992" w:author="小峰 [2]" w:date="2024-05-14T16:37:18Z">
        <w:r>
          <w:rPr>
            <w:rFonts w:hint="eastAsia"/>
            <w:lang w:val="en-US" w:eastAsia="zh-CN"/>
          </w:rPr>
          <w:t>从</w:t>
        </w:r>
      </w:ins>
      <w:ins w:id="5993" w:author="小峰 [2]" w:date="2024-05-14T16:37:21Z">
        <w:r>
          <w:rPr>
            <w:rFonts w:hint="eastAsia"/>
            <w:lang w:val="en-US" w:eastAsia="zh-CN"/>
          </w:rPr>
          <w:t>机</w:t>
        </w:r>
      </w:ins>
      <w:ins w:id="5994" w:author="小峰 [2]" w:date="2024-05-14T16:37:25Z">
        <w:r>
          <w:rPr>
            <w:rFonts w:hint="eastAsia"/>
            <w:lang w:val="en-US" w:eastAsia="zh-CN"/>
          </w:rPr>
          <w:t>出现</w:t>
        </w:r>
      </w:ins>
      <w:ins w:id="5995" w:author="小峰 [2]" w:date="2024-05-14T16:37:27Z">
        <w:r>
          <w:rPr>
            <w:rFonts w:hint="eastAsia"/>
            <w:lang w:val="en-US" w:eastAsia="zh-CN"/>
          </w:rPr>
          <w:t>故障</w:t>
        </w:r>
      </w:ins>
      <w:ins w:id="5996" w:author="小峰 [2]" w:date="2024-05-14T16:37:28Z">
        <w:r>
          <w:rPr>
            <w:rFonts w:hint="eastAsia"/>
            <w:lang w:val="en-US" w:eastAsia="zh-CN"/>
          </w:rPr>
          <w:t>。</w:t>
        </w:r>
      </w:ins>
    </w:p>
    <w:p>
      <w:pPr>
        <w:rPr>
          <w:ins w:id="5998" w:author="小峰 [2]" w:date="2024-05-14T17:02:05Z"/>
          <w:rFonts w:hint="eastAsia"/>
          <w:lang w:val="en-US" w:eastAsia="zh-CN"/>
        </w:rPr>
        <w:pPrChange w:id="5997" w:author="小峰 [2]" w:date="2024-05-14T15:41:13Z">
          <w:pPr/>
        </w:pPrChange>
      </w:pPr>
      <w:ins w:id="5999" w:author="小峰 [2]" w:date="2024-05-14T17:02:03Z">
        <w:r>
          <w:rPr>
            <w:rFonts w:hint="eastAsia"/>
            <w:lang w:val="en-US" w:eastAsia="zh-CN"/>
          </w:rPr>
          <w:tab/>
        </w:r>
      </w:ins>
      <w:ins w:id="6000" w:author="小峰 [2]" w:date="2024-05-14T17:02:05Z">
        <w:r>
          <w:rPr>
            <w:rFonts w:hint="eastAsia"/>
            <w:lang w:val="en-US" w:eastAsia="zh-CN"/>
          </w:rPr>
          <w:tab/>
        </w:r>
      </w:ins>
      <w:ins w:id="6001" w:author="小峰 [2]" w:date="2024-05-14T17:02:05Z">
        <w:r>
          <w:rPr>
            <w:rFonts w:hint="eastAsia"/>
            <w:lang w:val="en-US" w:eastAsia="zh-CN"/>
          </w:rPr>
          <w:t>IIC通信可理解为：在IIC总线上连接着多个设备，每个设备都有自己地址，主机通过选择地址来确定进行通信设备。刚开始，主机发送一个起始信号，接着再发送7位地址和1位信号，只有一台设备能跟这个地址匹配成功。接着开始发送数据，每传输8位也就是一个数据帧，从机就会发送应答信号，主机接受到后继续发送数据，并保持刚才那个过程，直到发送了停止信号，表示这个传输过程结束了。</w:t>
        </w:r>
      </w:ins>
    </w:p>
    <w:p>
      <w:pPr>
        <w:rPr>
          <w:ins w:id="6003" w:author="小峰 [2]" w:date="2024-05-14T17:06:48Z"/>
          <w:rFonts w:hint="eastAsia"/>
          <w:lang w:val="en-US" w:eastAsia="zh-CN"/>
        </w:rPr>
        <w:pPrChange w:id="6002" w:author="小峰 [2]" w:date="2024-05-14T15:41:13Z">
          <w:pPr/>
        </w:pPrChange>
      </w:pPr>
      <w:ins w:id="6004" w:author="小峰 [2]" w:date="2024-05-14T17:02:05Z">
        <w:r>
          <w:rPr>
            <w:rFonts w:hint="eastAsia"/>
            <w:lang w:val="en-US" w:eastAsia="zh-CN"/>
          </w:rPr>
          <w:tab/>
        </w:r>
      </w:ins>
      <w:ins w:id="6005" w:author="小峰 [2]" w:date="2024-05-14T17:02:05Z">
        <w:r>
          <w:rPr>
            <w:rFonts w:hint="eastAsia"/>
            <w:lang w:val="en-US" w:eastAsia="zh-CN"/>
          </w:rPr>
          <w:t>理解了IIC通信过程，那么读数据、写数据以及传输方向不同时，主机与从机的过程也很好分析了。通常有三种过程，分别是主机向从机传输数据，从机向主机传输</w:t>
        </w:r>
      </w:ins>
      <w:ins w:id="6006" w:author="小峰 [2]" w:date="2024-05-14T17:02:12Z">
        <w:r>
          <w:rPr>
            <w:rFonts w:hint="eastAsia"/>
            <w:lang w:val="en-US" w:eastAsia="zh-CN"/>
          </w:rPr>
          <w:t>数据</w:t>
        </w:r>
      </w:ins>
      <w:ins w:id="6007" w:author="小峰 [2]" w:date="2024-05-14T17:04:18Z">
        <w:r>
          <w:rPr>
            <w:rFonts w:hint="eastAsia"/>
            <w:lang w:val="en-US" w:eastAsia="zh-CN"/>
          </w:rPr>
          <w:t>，</w:t>
        </w:r>
      </w:ins>
      <w:ins w:id="6008" w:author="小峰 [2]" w:date="2024-05-14T17:04:22Z">
        <w:r>
          <w:rPr>
            <w:rFonts w:hint="eastAsia"/>
            <w:lang w:val="en-US" w:eastAsia="zh-CN"/>
          </w:rPr>
          <w:t>主机</w:t>
        </w:r>
      </w:ins>
      <w:ins w:id="6009" w:author="小峰 [2]" w:date="2024-05-14T17:04:24Z">
        <w:r>
          <w:rPr>
            <w:rFonts w:hint="eastAsia"/>
            <w:lang w:val="en-US" w:eastAsia="zh-CN"/>
          </w:rPr>
          <w:t>向</w:t>
        </w:r>
      </w:ins>
      <w:ins w:id="6010" w:author="小峰 [2]" w:date="2024-05-14T17:04:26Z">
        <w:r>
          <w:rPr>
            <w:rFonts w:hint="eastAsia"/>
            <w:lang w:val="en-US" w:eastAsia="zh-CN"/>
          </w:rPr>
          <w:t>从机</w:t>
        </w:r>
      </w:ins>
      <w:ins w:id="6011" w:author="小峰 [2]" w:date="2024-05-14T17:05:31Z">
        <w:r>
          <w:rPr>
            <w:rFonts w:hint="eastAsia"/>
            <w:lang w:val="en-US" w:eastAsia="zh-CN"/>
          </w:rPr>
          <w:t>传输</w:t>
        </w:r>
      </w:ins>
      <w:ins w:id="6012" w:author="小峰 [2]" w:date="2024-05-14T17:05:32Z">
        <w:r>
          <w:rPr>
            <w:rFonts w:hint="eastAsia"/>
            <w:lang w:val="en-US" w:eastAsia="zh-CN"/>
          </w:rPr>
          <w:t>数据</w:t>
        </w:r>
      </w:ins>
      <w:ins w:id="6013" w:author="小峰 [2]" w:date="2024-05-14T17:05:34Z">
        <w:r>
          <w:rPr>
            <w:rFonts w:hint="eastAsia"/>
            <w:lang w:val="en-US" w:eastAsia="zh-CN"/>
          </w:rPr>
          <w:t>时</w:t>
        </w:r>
      </w:ins>
      <w:ins w:id="6014" w:author="小峰 [2]" w:date="2024-05-14T17:05:37Z">
        <w:r>
          <w:rPr>
            <w:rFonts w:hint="eastAsia"/>
            <w:lang w:val="en-US" w:eastAsia="zh-CN"/>
          </w:rPr>
          <w:t>传输</w:t>
        </w:r>
      </w:ins>
      <w:ins w:id="6015" w:author="小峰 [2]" w:date="2024-05-14T17:05:35Z">
        <w:r>
          <w:rPr>
            <w:rFonts w:hint="eastAsia"/>
            <w:lang w:val="en-US" w:eastAsia="zh-CN"/>
          </w:rPr>
          <w:t>方向</w:t>
        </w:r>
      </w:ins>
      <w:ins w:id="6016" w:author="小峰 [2]" w:date="2024-05-14T17:04:35Z">
        <w:r>
          <w:rPr>
            <w:rFonts w:hint="eastAsia"/>
            <w:lang w:val="en-US" w:eastAsia="zh-CN"/>
          </w:rPr>
          <w:t>发</w:t>
        </w:r>
      </w:ins>
      <w:ins w:id="6017" w:author="小峰 [2]" w:date="2024-05-14T17:04:37Z">
        <w:r>
          <w:rPr>
            <w:rFonts w:hint="eastAsia"/>
            <w:lang w:val="en-US" w:eastAsia="zh-CN"/>
          </w:rPr>
          <w:t>生</w:t>
        </w:r>
      </w:ins>
      <w:ins w:id="6018" w:author="小峰 [2]" w:date="2024-05-14T17:04:38Z">
        <w:r>
          <w:rPr>
            <w:rFonts w:hint="eastAsia"/>
            <w:lang w:val="en-US" w:eastAsia="zh-CN"/>
          </w:rPr>
          <w:t>变化</w:t>
        </w:r>
      </w:ins>
      <w:ins w:id="6019" w:author="小峰 [2]" w:date="2024-05-14T17:04:47Z">
        <w:r>
          <w:rPr>
            <w:rFonts w:hint="eastAsia"/>
            <w:lang w:val="en-US" w:eastAsia="zh-CN"/>
          </w:rPr>
          <w:t>。</w:t>
        </w:r>
      </w:ins>
    </w:p>
    <w:p>
      <w:pPr>
        <w:rPr>
          <w:ins w:id="6021" w:author="小峰 [2]" w:date="2024-05-14T17:05:53Z"/>
          <w:rFonts w:hint="eastAsia"/>
          <w:lang w:val="en-US" w:eastAsia="zh-CN"/>
        </w:rPr>
        <w:pPrChange w:id="6020" w:author="小峰 [2]" w:date="2024-05-14T15:41:13Z">
          <w:pPr/>
        </w:pPrChange>
      </w:pPr>
    </w:p>
    <w:p>
      <w:pPr>
        <w:jc w:val="center"/>
        <w:rPr>
          <w:ins w:id="6023" w:author="小峰 [2]" w:date="2024-05-14T17:06:27Z"/>
        </w:rPr>
        <w:pPrChange w:id="6022" w:author="小峰 [2]" w:date="2024-05-14T17:10:00Z">
          <w:pPr/>
        </w:pPrChange>
      </w:pPr>
      <w:ins w:id="6024" w:author="小峰 [2]" w:date="2024-05-14T17:06:11Z">
        <w:r>
          <w:rPr/>
          <w:drawing>
            <wp:inline distT="0" distB="0" distL="114300" distR="114300">
              <wp:extent cx="4191000" cy="552450"/>
              <wp:effectExtent l="0" t="0" r="0" b="1143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59"/>
                      <a:stretch>
                        <a:fillRect/>
                      </a:stretch>
                    </pic:blipFill>
                    <pic:spPr>
                      <a:xfrm>
                        <a:off x="0" y="0"/>
                        <a:ext cx="4191000" cy="552450"/>
                      </a:xfrm>
                      <a:prstGeom prst="rect">
                        <a:avLst/>
                      </a:prstGeom>
                      <a:noFill/>
                      <a:ln>
                        <a:noFill/>
                      </a:ln>
                    </pic:spPr>
                  </pic:pic>
                </a:graphicData>
              </a:graphic>
            </wp:inline>
          </w:drawing>
        </w:r>
      </w:ins>
    </w:p>
    <w:p>
      <w:pPr>
        <w:pStyle w:val="22"/>
        <w:rPr>
          <w:ins w:id="6027" w:author="小峰 [2]" w:date="2024-05-14T17:12:34Z"/>
          <w:rFonts w:hint="eastAsia"/>
          <w:lang w:val="en-US" w:eastAsia="zh-CN"/>
        </w:rPr>
        <w:pPrChange w:id="6026" w:author="小峰 [2]" w:date="2024-05-14T17:12:47Z">
          <w:pPr/>
        </w:pPrChange>
      </w:pPr>
      <w:ins w:id="6028" w:author="小峰 [2]" w:date="2024-05-14T17:10:36Z">
        <w:r>
          <w:rPr>
            <w:rFonts w:hint="eastAsia"/>
            <w:lang w:val="en-US" w:eastAsia="zh-CN"/>
          </w:rPr>
          <w:t>图</w:t>
        </w:r>
      </w:ins>
      <w:ins w:id="6029" w:author="小峰 [2]" w:date="2024-05-14T17:10:37Z">
        <w:r>
          <w:rPr>
            <w:rFonts w:hint="eastAsia"/>
            <w:lang w:val="en-US" w:eastAsia="zh-CN"/>
          </w:rPr>
          <w:t>4.</w:t>
        </w:r>
      </w:ins>
      <w:ins w:id="6030" w:author="小峰 [2]" w:date="2024-05-14T17:10:38Z">
        <w:r>
          <w:rPr>
            <w:rFonts w:hint="eastAsia"/>
            <w:lang w:val="en-US" w:eastAsia="zh-CN"/>
          </w:rPr>
          <w:t>1</w:t>
        </w:r>
      </w:ins>
      <w:ins w:id="6031" w:author="小峰 [2]" w:date="2024-05-14T17:11:46Z">
        <w:r>
          <w:rPr>
            <w:rFonts w:hint="eastAsia"/>
            <w:lang w:val="en-US" w:eastAsia="zh-CN"/>
          </w:rPr>
          <w:t>4</w:t>
        </w:r>
      </w:ins>
      <w:ins w:id="6032" w:author="小峰 [2]" w:date="2024-05-14T17:11:47Z">
        <w:r>
          <w:rPr>
            <w:rFonts w:hint="eastAsia"/>
            <w:lang w:val="en-US" w:eastAsia="zh-CN"/>
          </w:rPr>
          <w:t xml:space="preserve">  </w:t>
        </w:r>
      </w:ins>
      <w:ins w:id="6033" w:author="小峰 [2]" w:date="2024-05-14T17:10:50Z">
        <w:r>
          <w:rPr>
            <w:rFonts w:hint="eastAsia"/>
            <w:lang w:val="en-US" w:eastAsia="zh-CN"/>
          </w:rPr>
          <w:t>主机</w:t>
        </w:r>
      </w:ins>
      <w:ins w:id="6034" w:author="小峰 [2]" w:date="2024-05-14T17:10:51Z">
        <w:r>
          <w:rPr>
            <w:rFonts w:hint="eastAsia"/>
            <w:lang w:val="en-US" w:eastAsia="zh-CN"/>
          </w:rPr>
          <w:t>向</w:t>
        </w:r>
      </w:ins>
      <w:ins w:id="6035" w:author="小峰 [2]" w:date="2024-05-14T17:10:52Z">
        <w:r>
          <w:rPr>
            <w:rFonts w:hint="eastAsia"/>
            <w:lang w:val="en-US" w:eastAsia="zh-CN"/>
          </w:rPr>
          <w:t>从机</w:t>
        </w:r>
      </w:ins>
      <w:ins w:id="6036" w:author="小峰 [2]" w:date="2024-05-14T17:10:56Z">
        <w:r>
          <w:rPr>
            <w:rFonts w:hint="eastAsia"/>
            <w:lang w:val="en-US" w:eastAsia="zh-CN"/>
          </w:rPr>
          <w:t>发送</w:t>
        </w:r>
      </w:ins>
      <w:ins w:id="6037" w:author="小峰 [2]" w:date="2024-05-14T17:10:57Z">
        <w:r>
          <w:rPr>
            <w:rFonts w:hint="eastAsia"/>
            <w:lang w:val="en-US" w:eastAsia="zh-CN"/>
          </w:rPr>
          <w:t>数据</w:t>
        </w:r>
      </w:ins>
      <w:ins w:id="6038" w:author="小峰 [2]" w:date="2024-05-14T17:29:23Z">
        <w:r>
          <w:rPr>
            <w:rFonts w:hint="eastAsia"/>
            <w:lang w:val="en-US" w:eastAsia="zh-CN"/>
          </w:rPr>
          <w:t>（</w:t>
        </w:r>
      </w:ins>
      <w:ins w:id="6039" w:author="小峰 [2]" w:date="2024-05-14T17:29:27Z">
        <w:r>
          <w:rPr>
            <w:rFonts w:hint="eastAsia"/>
            <w:lang w:val="en-US" w:eastAsia="zh-CN"/>
          </w:rPr>
          <w:t>写</w:t>
        </w:r>
      </w:ins>
      <w:ins w:id="6040" w:author="小峰 [2]" w:date="2024-05-14T17:29:23Z">
        <w:r>
          <w:rPr>
            <w:rFonts w:hint="eastAsia"/>
            <w:lang w:val="en-US" w:eastAsia="zh-CN"/>
          </w:rPr>
          <w:t>）</w:t>
        </w:r>
      </w:ins>
    </w:p>
    <w:p>
      <w:pPr>
        <w:rPr>
          <w:ins w:id="6042" w:author="小峰 [2]" w:date="2024-05-14T17:06:28Z"/>
          <w:rFonts w:hint="default"/>
          <w:lang w:val="en-US" w:eastAsia="zh-CN"/>
        </w:rPr>
        <w:pPrChange w:id="6041" w:author="小峰 [2]" w:date="2024-05-14T15:41:13Z">
          <w:pPr/>
        </w:pPrChange>
      </w:pPr>
    </w:p>
    <w:p>
      <w:pPr>
        <w:jc w:val="center"/>
        <w:rPr>
          <w:ins w:id="6044" w:author="小峰 [2]" w:date="2024-05-14T17:06:45Z"/>
        </w:rPr>
        <w:pPrChange w:id="6043" w:author="小峰 [2]" w:date="2024-05-14T17:10:02Z">
          <w:pPr/>
        </w:pPrChange>
      </w:pPr>
      <w:ins w:id="6045" w:author="小峰 [2]" w:date="2024-05-14T17:06:30Z">
        <w:r>
          <w:rPr/>
          <w:drawing>
            <wp:inline distT="0" distB="0" distL="114300" distR="114300">
              <wp:extent cx="4465955" cy="575945"/>
              <wp:effectExtent l="0" t="0" r="14605" b="317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60"/>
                      <a:stretch>
                        <a:fillRect/>
                      </a:stretch>
                    </pic:blipFill>
                    <pic:spPr>
                      <a:xfrm>
                        <a:off x="0" y="0"/>
                        <a:ext cx="4465955" cy="575945"/>
                      </a:xfrm>
                      <a:prstGeom prst="rect">
                        <a:avLst/>
                      </a:prstGeom>
                      <a:noFill/>
                      <a:ln>
                        <a:noFill/>
                      </a:ln>
                    </pic:spPr>
                  </pic:pic>
                </a:graphicData>
              </a:graphic>
            </wp:inline>
          </w:drawing>
        </w:r>
      </w:ins>
    </w:p>
    <w:p>
      <w:pPr>
        <w:pStyle w:val="22"/>
        <w:rPr>
          <w:ins w:id="6048" w:author="小峰 [2]" w:date="2024-05-14T17:12:36Z"/>
          <w:rFonts w:hint="eastAsia"/>
          <w:lang w:val="en-US" w:eastAsia="zh-CN"/>
        </w:rPr>
        <w:pPrChange w:id="6047" w:author="小峰 [2]" w:date="2024-05-14T17:12:52Z">
          <w:pPr/>
        </w:pPrChange>
      </w:pPr>
      <w:ins w:id="6049" w:author="小峰 [2]" w:date="2024-05-14T17:10:59Z">
        <w:r>
          <w:rPr>
            <w:rFonts w:hint="eastAsia"/>
            <w:lang w:val="en-US" w:eastAsia="zh-CN"/>
          </w:rPr>
          <w:t>图</w:t>
        </w:r>
      </w:ins>
      <w:ins w:id="6050" w:author="小峰 [2]" w:date="2024-05-14T17:11:00Z">
        <w:r>
          <w:rPr>
            <w:rFonts w:hint="eastAsia"/>
            <w:lang w:val="en-US" w:eastAsia="zh-CN"/>
          </w:rPr>
          <w:t>4</w:t>
        </w:r>
      </w:ins>
      <w:ins w:id="6051" w:author="小峰 [2]" w:date="2024-05-14T17:11:01Z">
        <w:r>
          <w:rPr>
            <w:rFonts w:hint="eastAsia"/>
            <w:lang w:val="en-US" w:eastAsia="zh-CN"/>
          </w:rPr>
          <w:t>.</w:t>
        </w:r>
      </w:ins>
      <w:ins w:id="6052" w:author="小峰 [2]" w:date="2024-05-14T17:11:50Z">
        <w:r>
          <w:rPr>
            <w:rFonts w:hint="eastAsia"/>
            <w:lang w:val="en-US" w:eastAsia="zh-CN"/>
          </w:rPr>
          <w:t>15</w:t>
        </w:r>
      </w:ins>
      <w:ins w:id="6053" w:author="小峰 [2]" w:date="2024-05-14T17:11:51Z">
        <w:r>
          <w:rPr>
            <w:rFonts w:hint="eastAsia"/>
            <w:lang w:val="en-US" w:eastAsia="zh-CN"/>
          </w:rPr>
          <w:t xml:space="preserve">  </w:t>
        </w:r>
      </w:ins>
      <w:ins w:id="6054" w:author="小峰 [2]" w:date="2024-05-14T17:11:32Z">
        <w:r>
          <w:rPr>
            <w:rFonts w:hint="eastAsia"/>
            <w:lang w:val="en-US" w:eastAsia="zh-CN"/>
          </w:rPr>
          <w:t>从机</w:t>
        </w:r>
      </w:ins>
      <w:ins w:id="6055" w:author="小峰 [2]" w:date="2024-05-14T17:11:34Z">
        <w:r>
          <w:rPr>
            <w:rFonts w:hint="eastAsia"/>
            <w:lang w:val="en-US" w:eastAsia="zh-CN"/>
          </w:rPr>
          <w:t>向</w:t>
        </w:r>
      </w:ins>
      <w:ins w:id="6056" w:author="小峰 [2]" w:date="2024-05-14T17:11:35Z">
        <w:r>
          <w:rPr>
            <w:rFonts w:hint="eastAsia"/>
            <w:lang w:val="en-US" w:eastAsia="zh-CN"/>
          </w:rPr>
          <w:t>主机</w:t>
        </w:r>
      </w:ins>
      <w:ins w:id="6057" w:author="小峰 [2]" w:date="2024-05-14T17:11:36Z">
        <w:r>
          <w:rPr>
            <w:rFonts w:hint="eastAsia"/>
            <w:lang w:val="en-US" w:eastAsia="zh-CN"/>
          </w:rPr>
          <w:t>发送</w:t>
        </w:r>
      </w:ins>
      <w:ins w:id="6058" w:author="小峰 [2]" w:date="2024-05-14T17:11:39Z">
        <w:r>
          <w:rPr>
            <w:rFonts w:hint="eastAsia"/>
            <w:lang w:val="en-US" w:eastAsia="zh-CN"/>
          </w:rPr>
          <w:t>数据</w:t>
        </w:r>
      </w:ins>
      <w:ins w:id="6059" w:author="小峰 [2]" w:date="2024-05-14T17:29:29Z">
        <w:r>
          <w:rPr>
            <w:rFonts w:hint="eastAsia"/>
            <w:lang w:val="en-US" w:eastAsia="zh-CN"/>
          </w:rPr>
          <w:t>（</w:t>
        </w:r>
      </w:ins>
      <w:ins w:id="6060" w:author="小峰 [2]" w:date="2024-05-14T17:29:33Z">
        <w:r>
          <w:rPr>
            <w:rFonts w:hint="eastAsia"/>
            <w:lang w:val="en-US" w:eastAsia="zh-CN"/>
          </w:rPr>
          <w:t>读</w:t>
        </w:r>
      </w:ins>
      <w:ins w:id="6061" w:author="小峰 [2]" w:date="2024-05-14T17:29:29Z">
        <w:r>
          <w:rPr>
            <w:rFonts w:hint="eastAsia"/>
            <w:lang w:val="en-US" w:eastAsia="zh-CN"/>
          </w:rPr>
          <w:t>）</w:t>
        </w:r>
      </w:ins>
    </w:p>
    <w:p>
      <w:pPr>
        <w:rPr>
          <w:ins w:id="6063" w:author="小峰 [2]" w:date="2024-05-14T17:06:45Z"/>
          <w:rFonts w:hint="default"/>
          <w:lang w:val="en-US" w:eastAsia="zh-CN"/>
        </w:rPr>
        <w:pPrChange w:id="6062" w:author="小峰 [2]" w:date="2024-05-14T15:41:13Z">
          <w:pPr/>
        </w:pPrChange>
      </w:pPr>
    </w:p>
    <w:p>
      <w:pPr>
        <w:jc w:val="center"/>
        <w:rPr>
          <w:ins w:id="6065" w:author="小峰 [2]" w:date="2024-05-14T17:06:28Z"/>
        </w:rPr>
        <w:pPrChange w:id="6064" w:author="小峰 [2]" w:date="2024-05-14T17:10:04Z">
          <w:pPr/>
        </w:pPrChange>
      </w:pPr>
      <w:ins w:id="6066" w:author="小峰 [2]" w:date="2024-05-14T17:06:46Z">
        <w:r>
          <w:rPr/>
          <w:drawing>
            <wp:inline distT="0" distB="0" distL="114300" distR="114300">
              <wp:extent cx="5708015" cy="431800"/>
              <wp:effectExtent l="0" t="0" r="6985" b="1016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61"/>
                      <a:stretch>
                        <a:fillRect/>
                      </a:stretch>
                    </pic:blipFill>
                    <pic:spPr>
                      <a:xfrm>
                        <a:off x="0" y="0"/>
                        <a:ext cx="5708015" cy="431800"/>
                      </a:xfrm>
                      <a:prstGeom prst="rect">
                        <a:avLst/>
                      </a:prstGeom>
                      <a:noFill/>
                      <a:ln>
                        <a:noFill/>
                      </a:ln>
                    </pic:spPr>
                  </pic:pic>
                </a:graphicData>
              </a:graphic>
            </wp:inline>
          </w:drawing>
        </w:r>
      </w:ins>
    </w:p>
    <w:p>
      <w:pPr>
        <w:pStyle w:val="22"/>
        <w:rPr>
          <w:ins w:id="6069" w:author="小峰 [2]" w:date="2024-05-14T16:26:47Z"/>
          <w:rFonts w:hint="default"/>
          <w:lang w:val="en-US" w:eastAsia="zh-CN"/>
        </w:rPr>
        <w:pPrChange w:id="6068" w:author="小峰 [2]" w:date="2024-05-14T17:12:58Z">
          <w:pPr/>
        </w:pPrChange>
      </w:pPr>
      <w:ins w:id="6070" w:author="小峰 [2]" w:date="2024-05-14T17:11:54Z">
        <w:r>
          <w:rPr>
            <w:rFonts w:hint="eastAsia"/>
            <w:lang w:val="en-US" w:eastAsia="zh-CN"/>
          </w:rPr>
          <w:t>图</w:t>
        </w:r>
      </w:ins>
      <w:ins w:id="6071" w:author="小峰 [2]" w:date="2024-05-14T17:11:55Z">
        <w:r>
          <w:rPr>
            <w:rFonts w:hint="eastAsia"/>
            <w:lang w:val="en-US" w:eastAsia="zh-CN"/>
          </w:rPr>
          <w:t>4</w:t>
        </w:r>
      </w:ins>
      <w:ins w:id="6072" w:author="小峰 [2]" w:date="2024-05-14T17:11:56Z">
        <w:r>
          <w:rPr>
            <w:rFonts w:hint="eastAsia"/>
            <w:lang w:val="en-US" w:eastAsia="zh-CN"/>
          </w:rPr>
          <w:t>.</w:t>
        </w:r>
      </w:ins>
      <w:ins w:id="6073" w:author="小峰 [2]" w:date="2024-05-14T17:11:58Z">
        <w:r>
          <w:rPr>
            <w:rFonts w:hint="eastAsia"/>
            <w:lang w:val="en-US" w:eastAsia="zh-CN"/>
          </w:rPr>
          <w:t>16</w:t>
        </w:r>
      </w:ins>
      <w:ins w:id="6074" w:author="小峰 [2]" w:date="2024-05-14T17:11:59Z">
        <w:r>
          <w:rPr>
            <w:rFonts w:hint="eastAsia"/>
            <w:lang w:val="en-US" w:eastAsia="zh-CN"/>
          </w:rPr>
          <w:t xml:space="preserve">  </w:t>
        </w:r>
      </w:ins>
      <w:ins w:id="6075" w:author="小峰 [2]" w:date="2024-05-14T17:12:04Z">
        <w:r>
          <w:rPr>
            <w:rFonts w:hint="eastAsia"/>
            <w:lang w:val="en-US" w:eastAsia="zh-CN"/>
          </w:rPr>
          <w:t>主机</w:t>
        </w:r>
      </w:ins>
      <w:ins w:id="6076" w:author="小峰 [2]" w:date="2024-05-14T17:12:10Z">
        <w:r>
          <w:rPr>
            <w:rFonts w:hint="eastAsia"/>
            <w:lang w:val="en-US" w:eastAsia="zh-CN"/>
          </w:rPr>
          <w:t>与</w:t>
        </w:r>
      </w:ins>
      <w:ins w:id="6077" w:author="小峰 [2]" w:date="2024-05-14T17:12:12Z">
        <w:r>
          <w:rPr>
            <w:rFonts w:hint="eastAsia"/>
            <w:lang w:val="en-US" w:eastAsia="zh-CN"/>
          </w:rPr>
          <w:t>从机</w:t>
        </w:r>
      </w:ins>
      <w:ins w:id="6078" w:author="小峰 [2]" w:date="2024-05-14T17:12:21Z">
        <w:r>
          <w:rPr>
            <w:rFonts w:hint="eastAsia"/>
            <w:lang w:val="en-US" w:eastAsia="zh-CN"/>
          </w:rPr>
          <w:t>传输</w:t>
        </w:r>
      </w:ins>
      <w:ins w:id="6079" w:author="小峰 [2]" w:date="2024-05-14T17:12:22Z">
        <w:r>
          <w:rPr>
            <w:rFonts w:hint="eastAsia"/>
            <w:lang w:val="en-US" w:eastAsia="zh-CN"/>
          </w:rPr>
          <w:t>方向</w:t>
        </w:r>
      </w:ins>
      <w:ins w:id="6080" w:author="小峰 [2]" w:date="2024-05-14T17:12:26Z">
        <w:r>
          <w:rPr>
            <w:rFonts w:hint="eastAsia"/>
            <w:lang w:val="en-US" w:eastAsia="zh-CN"/>
          </w:rPr>
          <w:t>发生</w:t>
        </w:r>
      </w:ins>
      <w:ins w:id="6081" w:author="小峰 [2]" w:date="2024-05-14T17:12:29Z">
        <w:r>
          <w:rPr>
            <w:rFonts w:hint="eastAsia"/>
            <w:lang w:val="en-US" w:eastAsia="zh-CN"/>
          </w:rPr>
          <w:t>改变</w:t>
        </w:r>
      </w:ins>
    </w:p>
    <w:p>
      <w:pPr>
        <w:rPr>
          <w:ins w:id="6083" w:author="小峰 [2]" w:date="2024-05-14T16:26:47Z"/>
          <w:rFonts w:hint="default"/>
          <w:lang w:val="en-US" w:eastAsia="zh-CN"/>
        </w:rPr>
        <w:pPrChange w:id="6082" w:author="小峰 [2]" w:date="2024-05-14T15:41:13Z">
          <w:pPr/>
        </w:pPrChange>
      </w:pPr>
    </w:p>
    <w:p>
      <w:pPr>
        <w:rPr>
          <w:ins w:id="6085" w:author="小峰 [2]" w:date="2024-05-14T17:21:58Z"/>
          <w:rFonts w:hint="eastAsia"/>
          <w:lang w:val="en-US" w:eastAsia="zh-CN"/>
        </w:rPr>
        <w:pPrChange w:id="6084" w:author="小峰 [2]" w:date="2024-05-14T15:41:13Z">
          <w:pPr/>
        </w:pPrChange>
      </w:pPr>
      <w:ins w:id="6086" w:author="小峰 [2]" w:date="2024-05-14T17:15:08Z">
        <w:r>
          <w:rPr>
            <w:rFonts w:hint="eastAsia"/>
            <w:lang w:val="en-US" w:eastAsia="zh-CN"/>
          </w:rPr>
          <w:tab/>
        </w:r>
      </w:ins>
      <w:ins w:id="6087" w:author="小峰 [2]" w:date="2024-05-14T17:25:31Z">
        <w:r>
          <w:rPr>
            <w:rFonts w:hint="eastAsia"/>
            <w:lang w:val="en-US" w:eastAsia="zh-CN"/>
          </w:rPr>
          <w:t>灰色</w:t>
        </w:r>
      </w:ins>
      <w:ins w:id="6088" w:author="小峰 [2]" w:date="2024-05-14T17:15:35Z">
        <w:r>
          <w:rPr>
            <w:rFonts w:hint="eastAsia"/>
            <w:lang w:val="en-US" w:eastAsia="zh-CN"/>
          </w:rPr>
          <w:t>区域</w:t>
        </w:r>
      </w:ins>
      <w:ins w:id="6089" w:author="小峰 [2]" w:date="2024-05-14T17:15:37Z">
        <w:r>
          <w:rPr>
            <w:rFonts w:hint="eastAsia"/>
            <w:lang w:val="en-US" w:eastAsia="zh-CN"/>
          </w:rPr>
          <w:t>代表</w:t>
        </w:r>
      </w:ins>
      <w:ins w:id="6090" w:author="小峰 [2]" w:date="2024-05-14T17:15:42Z">
        <w:r>
          <w:rPr>
            <w:rFonts w:hint="eastAsia"/>
            <w:lang w:val="en-US" w:eastAsia="zh-CN"/>
          </w:rPr>
          <w:t>主机</w:t>
        </w:r>
      </w:ins>
      <w:ins w:id="6091" w:author="小峰 [2]" w:date="2024-05-14T17:15:43Z">
        <w:r>
          <w:rPr>
            <w:rFonts w:hint="eastAsia"/>
            <w:lang w:val="en-US" w:eastAsia="zh-CN"/>
          </w:rPr>
          <w:t>向</w:t>
        </w:r>
      </w:ins>
      <w:ins w:id="6092" w:author="小峰 [2]" w:date="2024-05-14T17:15:44Z">
        <w:r>
          <w:rPr>
            <w:rFonts w:hint="eastAsia"/>
            <w:lang w:val="en-US" w:eastAsia="zh-CN"/>
          </w:rPr>
          <w:t>从机</w:t>
        </w:r>
      </w:ins>
      <w:ins w:id="6093" w:author="小峰 [2]" w:date="2024-05-14T17:15:46Z">
        <w:r>
          <w:rPr>
            <w:rFonts w:hint="eastAsia"/>
            <w:lang w:val="en-US" w:eastAsia="zh-CN"/>
          </w:rPr>
          <w:t>发</w:t>
        </w:r>
      </w:ins>
      <w:ins w:id="6094" w:author="小峰 [2]" w:date="2024-05-14T17:15:47Z">
        <w:r>
          <w:rPr>
            <w:rFonts w:hint="eastAsia"/>
            <w:lang w:val="en-US" w:eastAsia="zh-CN"/>
          </w:rPr>
          <w:t>送</w:t>
        </w:r>
      </w:ins>
      <w:ins w:id="6095" w:author="小峰 [2]" w:date="2024-05-14T17:15:49Z">
        <w:r>
          <w:rPr>
            <w:rFonts w:hint="eastAsia"/>
            <w:lang w:val="en-US" w:eastAsia="zh-CN"/>
          </w:rPr>
          <w:t>数据</w:t>
        </w:r>
      </w:ins>
      <w:ins w:id="6096" w:author="小峰 [2]" w:date="2024-05-14T17:15:55Z">
        <w:r>
          <w:rPr>
            <w:rFonts w:hint="eastAsia"/>
            <w:lang w:val="en-US" w:eastAsia="zh-CN"/>
          </w:rPr>
          <w:t>帧</w:t>
        </w:r>
      </w:ins>
      <w:ins w:id="6097" w:author="小峰 [2]" w:date="2024-05-14T17:15:57Z">
        <w:r>
          <w:rPr>
            <w:rFonts w:hint="eastAsia"/>
            <w:lang w:val="en-US" w:eastAsia="zh-CN"/>
          </w:rPr>
          <w:t>，</w:t>
        </w:r>
      </w:ins>
      <w:ins w:id="6098" w:author="小峰 [2]" w:date="2024-05-14T17:25:34Z">
        <w:r>
          <w:rPr>
            <w:rFonts w:hint="eastAsia"/>
            <w:lang w:val="en-US" w:eastAsia="zh-CN"/>
          </w:rPr>
          <w:t>白色</w:t>
        </w:r>
      </w:ins>
      <w:ins w:id="6099" w:author="小峰 [2]" w:date="2024-05-14T17:16:02Z">
        <w:r>
          <w:rPr>
            <w:rFonts w:hint="eastAsia"/>
            <w:lang w:val="en-US" w:eastAsia="zh-CN"/>
          </w:rPr>
          <w:t>区域</w:t>
        </w:r>
      </w:ins>
      <w:ins w:id="6100" w:author="小峰 [2]" w:date="2024-05-14T17:16:04Z">
        <w:r>
          <w:rPr>
            <w:rFonts w:hint="eastAsia"/>
            <w:lang w:val="en-US" w:eastAsia="zh-CN"/>
          </w:rPr>
          <w:t>代表</w:t>
        </w:r>
      </w:ins>
      <w:ins w:id="6101" w:author="小峰 [2]" w:date="2024-05-14T17:16:06Z">
        <w:r>
          <w:rPr>
            <w:rFonts w:hint="eastAsia"/>
            <w:lang w:val="en-US" w:eastAsia="zh-CN"/>
          </w:rPr>
          <w:t>从机</w:t>
        </w:r>
      </w:ins>
      <w:ins w:id="6102" w:author="小峰 [2]" w:date="2024-05-14T17:16:07Z">
        <w:r>
          <w:rPr>
            <w:rFonts w:hint="eastAsia"/>
            <w:lang w:val="en-US" w:eastAsia="zh-CN"/>
          </w:rPr>
          <w:t>向</w:t>
        </w:r>
      </w:ins>
      <w:ins w:id="6103" w:author="小峰 [2]" w:date="2024-05-14T17:16:18Z">
        <w:r>
          <w:rPr>
            <w:rFonts w:hint="eastAsia"/>
            <w:lang w:val="en-US" w:eastAsia="zh-CN"/>
          </w:rPr>
          <w:t>主机</w:t>
        </w:r>
      </w:ins>
      <w:ins w:id="6104" w:author="小峰 [2]" w:date="2024-05-14T17:16:19Z">
        <w:r>
          <w:rPr>
            <w:rFonts w:hint="eastAsia"/>
            <w:lang w:val="en-US" w:eastAsia="zh-CN"/>
          </w:rPr>
          <w:t>发送</w:t>
        </w:r>
      </w:ins>
      <w:ins w:id="6105" w:author="小峰 [2]" w:date="2024-05-14T17:16:20Z">
        <w:r>
          <w:rPr>
            <w:rFonts w:hint="eastAsia"/>
            <w:lang w:val="en-US" w:eastAsia="zh-CN"/>
          </w:rPr>
          <w:t>数据</w:t>
        </w:r>
      </w:ins>
      <w:ins w:id="6106" w:author="小峰 [2]" w:date="2024-05-14T17:16:22Z">
        <w:r>
          <w:rPr>
            <w:rFonts w:hint="eastAsia"/>
            <w:lang w:val="en-US" w:eastAsia="zh-CN"/>
          </w:rPr>
          <w:t>帧</w:t>
        </w:r>
      </w:ins>
      <w:ins w:id="6107" w:author="小峰 [2]" w:date="2024-05-14T17:18:33Z">
        <w:r>
          <w:rPr>
            <w:rFonts w:hint="eastAsia"/>
            <w:lang w:val="en-US" w:eastAsia="zh-CN"/>
          </w:rPr>
          <w:t>，</w:t>
        </w:r>
      </w:ins>
      <w:ins w:id="6108" w:author="小峰 [2]" w:date="2024-05-14T17:18:38Z">
        <w:r>
          <w:rPr>
            <w:rFonts w:hint="eastAsia"/>
            <w:lang w:val="en-US" w:eastAsia="zh-CN"/>
          </w:rPr>
          <w:t>S</w:t>
        </w:r>
      </w:ins>
      <w:ins w:id="6109" w:author="小峰 [2]" w:date="2024-05-14T17:18:40Z">
        <w:r>
          <w:rPr>
            <w:rFonts w:hint="eastAsia"/>
            <w:lang w:val="en-US" w:eastAsia="zh-CN"/>
          </w:rPr>
          <w:t>代表</w:t>
        </w:r>
      </w:ins>
      <w:ins w:id="6110" w:author="小峰 [2]" w:date="2024-05-14T17:18:41Z">
        <w:r>
          <w:rPr>
            <w:rFonts w:hint="eastAsia"/>
            <w:lang w:val="en-US" w:eastAsia="zh-CN"/>
          </w:rPr>
          <w:t>起始</w:t>
        </w:r>
      </w:ins>
      <w:ins w:id="6111" w:author="小峰 [2]" w:date="2024-05-14T17:18:43Z">
        <w:r>
          <w:rPr>
            <w:rFonts w:hint="eastAsia"/>
            <w:lang w:val="en-US" w:eastAsia="zh-CN"/>
          </w:rPr>
          <w:t>信号</w:t>
        </w:r>
      </w:ins>
      <w:ins w:id="6112" w:author="小峰 [2]" w:date="2024-05-14T17:18:44Z">
        <w:r>
          <w:rPr>
            <w:rFonts w:hint="eastAsia"/>
            <w:lang w:val="en-US" w:eastAsia="zh-CN"/>
          </w:rPr>
          <w:t>，</w:t>
        </w:r>
      </w:ins>
      <w:ins w:id="6113" w:author="小峰 [2]" w:date="2024-05-14T17:18:49Z">
        <w:r>
          <w:rPr>
            <w:rFonts w:hint="eastAsia"/>
            <w:lang w:val="en-US" w:eastAsia="zh-CN"/>
          </w:rPr>
          <w:t>P</w:t>
        </w:r>
      </w:ins>
      <w:ins w:id="6114" w:author="小峰 [2]" w:date="2024-05-14T17:18:50Z">
        <w:r>
          <w:rPr>
            <w:rFonts w:hint="eastAsia"/>
            <w:lang w:val="en-US" w:eastAsia="zh-CN"/>
          </w:rPr>
          <w:t>代表</w:t>
        </w:r>
      </w:ins>
      <w:ins w:id="6115" w:author="小峰 [2]" w:date="2024-05-14T17:18:52Z">
        <w:r>
          <w:rPr>
            <w:rFonts w:hint="eastAsia"/>
            <w:lang w:val="en-US" w:eastAsia="zh-CN"/>
          </w:rPr>
          <w:t>停止</w:t>
        </w:r>
      </w:ins>
      <w:ins w:id="6116" w:author="小峰 [2]" w:date="2024-05-14T17:18:55Z">
        <w:r>
          <w:rPr>
            <w:rFonts w:hint="eastAsia"/>
            <w:lang w:val="en-US" w:eastAsia="zh-CN"/>
          </w:rPr>
          <w:t>信号</w:t>
        </w:r>
      </w:ins>
      <w:ins w:id="6117" w:author="小峰 [2]" w:date="2024-05-14T17:18:56Z">
        <w:r>
          <w:rPr>
            <w:rFonts w:hint="eastAsia"/>
            <w:lang w:val="en-US" w:eastAsia="zh-CN"/>
          </w:rPr>
          <w:t>，</w:t>
        </w:r>
      </w:ins>
      <w:ins w:id="6118" w:author="小峰 [2]" w:date="2024-05-14T17:18:58Z">
        <w:r>
          <w:rPr>
            <w:rFonts w:hint="eastAsia"/>
            <w:lang w:val="en-US" w:eastAsia="zh-CN"/>
          </w:rPr>
          <w:t>A</w:t>
        </w:r>
      </w:ins>
      <w:ins w:id="6119" w:author="小峰 [2]" w:date="2024-05-14T17:19:00Z">
        <w:r>
          <w:rPr>
            <w:rFonts w:hint="eastAsia"/>
            <w:lang w:val="en-US" w:eastAsia="zh-CN"/>
          </w:rPr>
          <w:t>代表</w:t>
        </w:r>
      </w:ins>
      <w:ins w:id="6120" w:author="小峰 [2]" w:date="2024-05-14T17:19:04Z">
        <w:r>
          <w:rPr>
            <w:rFonts w:hint="eastAsia"/>
            <w:lang w:val="en-US" w:eastAsia="zh-CN"/>
          </w:rPr>
          <w:t>应答</w:t>
        </w:r>
      </w:ins>
      <w:ins w:id="6121" w:author="小峰 [2]" w:date="2024-05-14T17:19:05Z">
        <w:r>
          <w:rPr>
            <w:rFonts w:hint="eastAsia"/>
            <w:lang w:val="en-US" w:eastAsia="zh-CN"/>
          </w:rPr>
          <w:t>信号</w:t>
        </w:r>
      </w:ins>
      <w:ins w:id="6122" w:author="小峰 [2]" w:date="2024-05-14T17:19:08Z">
        <w:r>
          <w:rPr>
            <w:rFonts w:hint="eastAsia"/>
            <w:lang w:val="en-US" w:eastAsia="zh-CN"/>
          </w:rPr>
          <w:t>，</w:t>
        </w:r>
      </w:ins>
      <w:ins w:id="6123" w:author="小峰 [2]" w:date="2024-05-14T17:19:11Z">
        <w:r>
          <w:rPr>
            <w:rFonts w:hint="eastAsia"/>
            <w:lang w:val="en-US" w:eastAsia="zh-CN"/>
          </w:rPr>
          <w:t>NA</w:t>
        </w:r>
      </w:ins>
      <w:ins w:id="6124" w:author="小峰 [2]" w:date="2024-05-14T17:19:13Z">
        <w:r>
          <w:rPr>
            <w:rFonts w:hint="eastAsia"/>
            <w:lang w:val="en-US" w:eastAsia="zh-CN"/>
          </w:rPr>
          <w:t>代表</w:t>
        </w:r>
      </w:ins>
      <w:ins w:id="6125" w:author="小峰 [2]" w:date="2024-05-14T17:19:16Z">
        <w:r>
          <w:rPr>
            <w:rFonts w:hint="eastAsia"/>
            <w:lang w:val="en-US" w:eastAsia="zh-CN"/>
          </w:rPr>
          <w:t>非</w:t>
        </w:r>
      </w:ins>
      <w:ins w:id="6126" w:author="小峰 [2]" w:date="2024-05-14T17:19:19Z">
        <w:r>
          <w:rPr>
            <w:rFonts w:hint="eastAsia"/>
            <w:lang w:val="en-US" w:eastAsia="zh-CN"/>
          </w:rPr>
          <w:t>应答</w:t>
        </w:r>
      </w:ins>
      <w:ins w:id="6127" w:author="小峰 [2]" w:date="2024-05-14T17:19:21Z">
        <w:r>
          <w:rPr>
            <w:rFonts w:hint="eastAsia"/>
            <w:lang w:val="en-US" w:eastAsia="zh-CN"/>
          </w:rPr>
          <w:t>信号</w:t>
        </w:r>
      </w:ins>
      <w:ins w:id="6128" w:author="小峰 [2]" w:date="2024-05-14T17:19:27Z">
        <w:r>
          <w:rPr>
            <w:rFonts w:hint="eastAsia"/>
            <w:lang w:val="en-US" w:eastAsia="zh-CN"/>
          </w:rPr>
          <w:t>。</w:t>
        </w:r>
      </w:ins>
    </w:p>
    <w:p>
      <w:pPr>
        <w:rPr>
          <w:ins w:id="6130" w:author="小峰 [2]" w:date="2024-05-14T16:26:47Z"/>
          <w:rFonts w:hint="default"/>
          <w:lang w:val="en-US" w:eastAsia="zh-CN"/>
        </w:rPr>
        <w:pPrChange w:id="6129" w:author="小峰 [2]" w:date="2024-05-14T15:41:13Z">
          <w:pPr/>
        </w:pPrChange>
      </w:pPr>
      <w:ins w:id="6131" w:author="小峰 [2]" w:date="2024-05-14T17:21:59Z">
        <w:r>
          <w:rPr>
            <w:rFonts w:hint="eastAsia"/>
            <w:lang w:val="en-US" w:eastAsia="zh-CN"/>
          </w:rPr>
          <w:tab/>
        </w:r>
      </w:ins>
      <w:ins w:id="6132" w:author="小峰 [2]" w:date="2024-05-14T17:22:01Z">
        <w:r>
          <w:rPr>
            <w:rFonts w:hint="eastAsia"/>
            <w:lang w:val="en-US" w:eastAsia="zh-CN"/>
          </w:rPr>
          <w:t>图</w:t>
        </w:r>
      </w:ins>
      <w:ins w:id="6133" w:author="小峰 [2]" w:date="2024-05-14T17:22:02Z">
        <w:r>
          <w:rPr>
            <w:rFonts w:hint="eastAsia"/>
            <w:lang w:val="en-US" w:eastAsia="zh-CN"/>
          </w:rPr>
          <w:t>4.</w:t>
        </w:r>
      </w:ins>
      <w:ins w:id="6134" w:author="小峰 [2]" w:date="2024-05-14T17:22:03Z">
        <w:r>
          <w:rPr>
            <w:rFonts w:hint="eastAsia"/>
            <w:lang w:val="en-US" w:eastAsia="zh-CN"/>
          </w:rPr>
          <w:t>1</w:t>
        </w:r>
      </w:ins>
      <w:ins w:id="6135" w:author="小峰 [2]" w:date="2024-05-14T17:22:04Z">
        <w:r>
          <w:rPr>
            <w:rFonts w:hint="eastAsia"/>
            <w:lang w:val="en-US" w:eastAsia="zh-CN"/>
          </w:rPr>
          <w:t>4</w:t>
        </w:r>
      </w:ins>
      <w:ins w:id="6136" w:author="小峰 [2]" w:date="2024-05-14T17:22:05Z">
        <w:r>
          <w:rPr>
            <w:rFonts w:hint="eastAsia"/>
            <w:lang w:val="en-US" w:eastAsia="zh-CN"/>
          </w:rPr>
          <w:t>中</w:t>
        </w:r>
      </w:ins>
      <w:ins w:id="6137" w:author="小峰 [2]" w:date="2024-05-14T17:22:08Z">
        <w:r>
          <w:rPr>
            <w:rFonts w:hint="eastAsia"/>
            <w:lang w:val="en-US" w:eastAsia="zh-CN"/>
          </w:rPr>
          <w:t>，</w:t>
        </w:r>
      </w:ins>
      <w:ins w:id="6138" w:author="小峰 [2]" w:date="2024-05-14T17:25:39Z">
        <w:r>
          <w:rPr>
            <w:rFonts w:hint="eastAsia"/>
            <w:lang w:val="en-US" w:eastAsia="zh-CN"/>
          </w:rPr>
          <w:t>主机</w:t>
        </w:r>
      </w:ins>
      <w:ins w:id="6139" w:author="小峰 [2]" w:date="2024-05-14T17:25:41Z">
        <w:r>
          <w:rPr>
            <w:rFonts w:hint="eastAsia"/>
            <w:lang w:val="en-US" w:eastAsia="zh-CN"/>
          </w:rPr>
          <w:t>发送</w:t>
        </w:r>
      </w:ins>
      <w:ins w:id="6140" w:author="小峰 [2]" w:date="2024-05-14T17:25:42Z">
        <w:r>
          <w:rPr>
            <w:rFonts w:hint="eastAsia"/>
            <w:lang w:val="en-US" w:eastAsia="zh-CN"/>
          </w:rPr>
          <w:t>起始</w:t>
        </w:r>
      </w:ins>
      <w:ins w:id="6141" w:author="小峰 [2]" w:date="2024-05-14T17:25:46Z">
        <w:r>
          <w:rPr>
            <w:rFonts w:hint="eastAsia"/>
            <w:lang w:val="en-US" w:eastAsia="zh-CN"/>
          </w:rPr>
          <w:t>信号</w:t>
        </w:r>
      </w:ins>
      <w:ins w:id="6142" w:author="小峰 [2]" w:date="2024-05-14T17:25:49Z">
        <w:r>
          <w:rPr>
            <w:rFonts w:hint="eastAsia"/>
            <w:lang w:val="en-US" w:eastAsia="zh-CN"/>
          </w:rPr>
          <w:t>+</w:t>
        </w:r>
      </w:ins>
      <w:ins w:id="6143" w:author="小峰 [2]" w:date="2024-05-14T17:25:55Z">
        <w:r>
          <w:rPr>
            <w:rFonts w:hint="eastAsia"/>
            <w:lang w:val="en-US" w:eastAsia="zh-CN"/>
          </w:rPr>
          <w:t>第一个</w:t>
        </w:r>
      </w:ins>
      <w:ins w:id="6144" w:author="小峰 [2]" w:date="2024-05-14T17:25:50Z">
        <w:r>
          <w:rPr>
            <w:rFonts w:hint="eastAsia"/>
            <w:lang w:val="en-US" w:eastAsia="zh-CN"/>
          </w:rPr>
          <w:t>数据</w:t>
        </w:r>
      </w:ins>
      <w:ins w:id="6145" w:author="小峰 [2]" w:date="2024-05-14T17:25:52Z">
        <w:r>
          <w:rPr>
            <w:rFonts w:hint="eastAsia"/>
            <w:lang w:val="en-US" w:eastAsia="zh-CN"/>
          </w:rPr>
          <w:t>帧</w:t>
        </w:r>
      </w:ins>
      <w:ins w:id="6146" w:author="小峰 [2]" w:date="2024-05-14T17:25:56Z">
        <w:r>
          <w:rPr>
            <w:rFonts w:hint="eastAsia"/>
            <w:lang w:val="en-US" w:eastAsia="zh-CN"/>
          </w:rPr>
          <w:t>（</w:t>
        </w:r>
      </w:ins>
      <w:ins w:id="6147" w:author="小峰 [2]" w:date="2024-05-14T17:26:00Z">
        <w:r>
          <w:rPr>
            <w:rFonts w:hint="eastAsia"/>
            <w:lang w:val="en-US" w:eastAsia="zh-CN"/>
          </w:rPr>
          <w:t>7位</w:t>
        </w:r>
      </w:ins>
      <w:ins w:id="6148" w:author="小峰 [2]" w:date="2024-05-14T17:25:58Z">
        <w:r>
          <w:rPr>
            <w:rFonts w:hint="eastAsia"/>
            <w:lang w:val="en-US" w:eastAsia="zh-CN"/>
          </w:rPr>
          <w:t>地址</w:t>
        </w:r>
      </w:ins>
      <w:ins w:id="6149" w:author="小峰 [2]" w:date="2024-05-14T17:26:02Z">
        <w:r>
          <w:rPr>
            <w:rFonts w:hint="eastAsia"/>
            <w:lang w:val="en-US" w:eastAsia="zh-CN"/>
          </w:rPr>
          <w:t>+</w:t>
        </w:r>
      </w:ins>
      <w:ins w:id="6150" w:author="小峰 [2]" w:date="2024-05-14T17:26:05Z">
        <w:r>
          <w:rPr>
            <w:rFonts w:hint="eastAsia"/>
            <w:lang w:val="en-US" w:eastAsia="zh-CN"/>
          </w:rPr>
          <w:t>1</w:t>
        </w:r>
      </w:ins>
      <w:ins w:id="6151" w:author="小峰 [2]" w:date="2024-05-14T17:26:06Z">
        <w:r>
          <w:rPr>
            <w:rFonts w:hint="eastAsia"/>
            <w:lang w:val="en-US" w:eastAsia="zh-CN"/>
          </w:rPr>
          <w:t>位</w:t>
        </w:r>
      </w:ins>
      <w:ins w:id="6152" w:author="小峰 [2]" w:date="2024-05-14T17:26:04Z">
        <w:r>
          <w:rPr>
            <w:rFonts w:hint="eastAsia"/>
            <w:lang w:val="en-US" w:eastAsia="zh-CN"/>
          </w:rPr>
          <w:t>写</w:t>
        </w:r>
      </w:ins>
      <w:ins w:id="6153" w:author="小峰 [2]" w:date="2024-05-14T17:26:08Z">
        <w:r>
          <w:rPr>
            <w:rFonts w:hint="eastAsia"/>
            <w:lang w:val="en-US" w:eastAsia="zh-CN"/>
          </w:rPr>
          <w:t>命令</w:t>
        </w:r>
      </w:ins>
      <w:ins w:id="6154" w:author="小峰 [2]" w:date="2024-05-14T17:25:56Z">
        <w:r>
          <w:rPr>
            <w:rFonts w:hint="eastAsia"/>
            <w:lang w:val="en-US" w:eastAsia="zh-CN"/>
          </w:rPr>
          <w:t>）</w:t>
        </w:r>
      </w:ins>
      <w:ins w:id="6155" w:author="小峰 [2]" w:date="2024-05-14T17:26:10Z">
        <w:r>
          <w:rPr>
            <w:rFonts w:hint="eastAsia"/>
            <w:lang w:val="en-US" w:eastAsia="zh-CN"/>
          </w:rPr>
          <w:t>，</w:t>
        </w:r>
      </w:ins>
      <w:ins w:id="6156" w:author="小峰 [2]" w:date="2024-05-14T17:26:11Z">
        <w:r>
          <w:rPr>
            <w:rFonts w:hint="eastAsia"/>
            <w:lang w:val="en-US" w:eastAsia="zh-CN"/>
          </w:rPr>
          <w:t>从机</w:t>
        </w:r>
      </w:ins>
      <w:ins w:id="6157" w:author="小峰 [2]" w:date="2024-05-14T17:26:21Z">
        <w:r>
          <w:rPr>
            <w:rFonts w:hint="eastAsia"/>
            <w:lang w:val="en-US" w:eastAsia="zh-CN"/>
          </w:rPr>
          <w:t>发送</w:t>
        </w:r>
      </w:ins>
      <w:ins w:id="6158" w:author="小峰 [2]" w:date="2024-05-14T17:26:23Z">
        <w:r>
          <w:rPr>
            <w:rFonts w:hint="eastAsia"/>
            <w:lang w:val="en-US" w:eastAsia="zh-CN"/>
          </w:rPr>
          <w:t>回应</w:t>
        </w:r>
      </w:ins>
      <w:ins w:id="6159" w:author="小峰 [2]" w:date="2024-05-14T17:26:24Z">
        <w:r>
          <w:rPr>
            <w:rFonts w:hint="eastAsia"/>
            <w:lang w:val="en-US" w:eastAsia="zh-CN"/>
          </w:rPr>
          <w:t>信号</w:t>
        </w:r>
      </w:ins>
      <w:ins w:id="6160" w:author="小峰 [2]" w:date="2024-05-14T17:27:00Z">
        <w:r>
          <w:rPr>
            <w:rFonts w:hint="eastAsia"/>
            <w:lang w:val="en-US" w:eastAsia="zh-CN"/>
          </w:rPr>
          <w:t>，</w:t>
        </w:r>
      </w:ins>
      <w:ins w:id="6161" w:author="小峰 [2]" w:date="2024-05-14T17:28:18Z">
        <w:r>
          <w:rPr>
            <w:rFonts w:hint="eastAsia"/>
            <w:lang w:val="en-US" w:eastAsia="zh-CN"/>
          </w:rPr>
          <w:t>接着</w:t>
        </w:r>
      </w:ins>
      <w:ins w:id="6162" w:author="小峰 [2]" w:date="2024-05-14T17:28:21Z">
        <w:r>
          <w:rPr>
            <w:rFonts w:hint="eastAsia"/>
            <w:lang w:val="en-US" w:eastAsia="zh-CN"/>
          </w:rPr>
          <w:t>主机</w:t>
        </w:r>
      </w:ins>
      <w:ins w:id="6163" w:author="小峰 [2]" w:date="2024-05-14T17:28:22Z">
        <w:r>
          <w:rPr>
            <w:rFonts w:hint="eastAsia"/>
            <w:lang w:val="en-US" w:eastAsia="zh-CN"/>
          </w:rPr>
          <w:t>继续</w:t>
        </w:r>
      </w:ins>
      <w:ins w:id="6164" w:author="小峰 [2]" w:date="2024-05-14T17:28:23Z">
        <w:r>
          <w:rPr>
            <w:rFonts w:hint="eastAsia"/>
            <w:lang w:val="en-US" w:eastAsia="zh-CN"/>
          </w:rPr>
          <w:t>发送</w:t>
        </w:r>
      </w:ins>
      <w:ins w:id="6165" w:author="小峰 [2]" w:date="2024-05-14T17:28:25Z">
        <w:r>
          <w:rPr>
            <w:rFonts w:hint="eastAsia"/>
            <w:lang w:val="en-US" w:eastAsia="zh-CN"/>
          </w:rPr>
          <w:t>数据</w:t>
        </w:r>
      </w:ins>
      <w:ins w:id="6166" w:author="小峰 [2]" w:date="2024-05-14T17:28:31Z">
        <w:r>
          <w:rPr>
            <w:rFonts w:hint="eastAsia"/>
            <w:lang w:val="en-US" w:eastAsia="zh-CN"/>
          </w:rPr>
          <w:t>帧</w:t>
        </w:r>
      </w:ins>
      <w:ins w:id="6167" w:author="小峰 [2]" w:date="2024-05-14T17:28:26Z">
        <w:r>
          <w:rPr>
            <w:rFonts w:hint="eastAsia"/>
            <w:lang w:val="en-US" w:eastAsia="zh-CN"/>
          </w:rPr>
          <w:t>，</w:t>
        </w:r>
      </w:ins>
      <w:ins w:id="6168" w:author="小峰 [2]" w:date="2024-05-14T17:28:27Z">
        <w:r>
          <w:rPr>
            <w:rFonts w:hint="eastAsia"/>
            <w:lang w:val="en-US" w:eastAsia="zh-CN"/>
          </w:rPr>
          <w:t>从机</w:t>
        </w:r>
      </w:ins>
      <w:ins w:id="6169" w:author="小峰 [2]" w:date="2024-05-14T17:28:36Z">
        <w:r>
          <w:rPr>
            <w:rFonts w:hint="eastAsia"/>
            <w:lang w:val="en-US" w:eastAsia="zh-CN"/>
          </w:rPr>
          <w:t>再次</w:t>
        </w:r>
      </w:ins>
      <w:ins w:id="6170" w:author="小峰 [2]" w:date="2024-05-14T17:28:38Z">
        <w:r>
          <w:rPr>
            <w:rFonts w:hint="eastAsia"/>
            <w:lang w:val="en-US" w:eastAsia="zh-CN"/>
          </w:rPr>
          <w:t>回应</w:t>
        </w:r>
      </w:ins>
      <w:ins w:id="6171" w:author="小峰 [2]" w:date="2024-05-14T17:28:39Z">
        <w:r>
          <w:rPr>
            <w:rFonts w:hint="eastAsia"/>
            <w:lang w:val="en-US" w:eastAsia="zh-CN"/>
          </w:rPr>
          <w:t>，</w:t>
        </w:r>
      </w:ins>
      <w:ins w:id="6172" w:author="小峰 [2]" w:date="2024-05-14T17:28:47Z">
        <w:r>
          <w:rPr>
            <w:rFonts w:hint="eastAsia"/>
            <w:lang w:val="en-US" w:eastAsia="zh-CN"/>
          </w:rPr>
          <w:t>直到</w:t>
        </w:r>
      </w:ins>
      <w:ins w:id="6173" w:author="小峰 [2]" w:date="2024-05-14T17:28:50Z">
        <w:r>
          <w:rPr>
            <w:rFonts w:hint="eastAsia"/>
            <w:lang w:val="en-US" w:eastAsia="zh-CN"/>
          </w:rPr>
          <w:t>检测</w:t>
        </w:r>
      </w:ins>
      <w:ins w:id="6174" w:author="小峰 [2]" w:date="2024-05-14T17:28:52Z">
        <w:r>
          <w:rPr>
            <w:rFonts w:hint="eastAsia"/>
            <w:lang w:val="en-US" w:eastAsia="zh-CN"/>
          </w:rPr>
          <w:t>到</w:t>
        </w:r>
      </w:ins>
      <w:ins w:id="6175" w:author="小峰 [2]" w:date="2024-05-14T17:28:54Z">
        <w:r>
          <w:rPr>
            <w:rFonts w:hint="eastAsia"/>
            <w:lang w:val="en-US" w:eastAsia="zh-CN"/>
          </w:rPr>
          <w:t>停止</w:t>
        </w:r>
      </w:ins>
      <w:ins w:id="6176" w:author="小峰 [2]" w:date="2024-05-14T17:28:55Z">
        <w:r>
          <w:rPr>
            <w:rFonts w:hint="eastAsia"/>
            <w:lang w:val="en-US" w:eastAsia="zh-CN"/>
          </w:rPr>
          <w:t>信号</w:t>
        </w:r>
      </w:ins>
      <w:ins w:id="6177" w:author="小峰 [2]" w:date="2024-05-14T17:28:57Z">
        <w:r>
          <w:rPr>
            <w:rFonts w:hint="eastAsia"/>
            <w:lang w:val="en-US" w:eastAsia="zh-CN"/>
          </w:rPr>
          <w:t>，</w:t>
        </w:r>
      </w:ins>
      <w:ins w:id="6178" w:author="小峰 [2]" w:date="2024-05-14T17:27:24Z">
        <w:r>
          <w:rPr>
            <w:rFonts w:hint="eastAsia"/>
            <w:lang w:val="en-US" w:eastAsia="zh-CN"/>
          </w:rPr>
          <w:t>整个</w:t>
        </w:r>
      </w:ins>
      <w:ins w:id="6179" w:author="小峰 [2]" w:date="2024-05-14T17:27:26Z">
        <w:r>
          <w:rPr>
            <w:rFonts w:hint="eastAsia"/>
            <w:lang w:val="en-US" w:eastAsia="zh-CN"/>
          </w:rPr>
          <w:t>过程</w:t>
        </w:r>
      </w:ins>
      <w:ins w:id="6180" w:author="小峰 [2]" w:date="2024-05-14T17:27:33Z">
        <w:r>
          <w:rPr>
            <w:rFonts w:hint="eastAsia"/>
            <w:lang w:val="en-US" w:eastAsia="zh-CN"/>
          </w:rPr>
          <w:t>是</w:t>
        </w:r>
      </w:ins>
      <w:ins w:id="6181" w:author="小峰 [2]" w:date="2024-05-14T17:27:41Z">
        <w:r>
          <w:rPr>
            <w:rFonts w:hint="eastAsia"/>
            <w:lang w:val="en-US" w:eastAsia="zh-CN"/>
          </w:rPr>
          <w:t>主机</w:t>
        </w:r>
      </w:ins>
      <w:ins w:id="6182" w:author="小峰 [2]" w:date="2024-05-14T17:27:34Z">
        <w:r>
          <w:rPr>
            <w:rFonts w:hint="eastAsia"/>
            <w:lang w:val="en-US" w:eastAsia="zh-CN"/>
          </w:rPr>
          <w:t>写</w:t>
        </w:r>
      </w:ins>
      <w:ins w:id="6183" w:author="小峰 [2]" w:date="2024-05-14T17:27:35Z">
        <w:r>
          <w:rPr>
            <w:rFonts w:hint="eastAsia"/>
            <w:lang w:val="en-US" w:eastAsia="zh-CN"/>
          </w:rPr>
          <w:t>数据</w:t>
        </w:r>
      </w:ins>
      <w:ins w:id="6184" w:author="小峰 [2]" w:date="2024-05-14T17:27:51Z">
        <w:r>
          <w:rPr>
            <w:rFonts w:hint="eastAsia"/>
            <w:lang w:val="en-US" w:eastAsia="zh-CN"/>
          </w:rPr>
          <w:t>给</w:t>
        </w:r>
      </w:ins>
      <w:ins w:id="6185" w:author="小峰 [2]" w:date="2024-05-14T17:27:52Z">
        <w:r>
          <w:rPr>
            <w:rFonts w:hint="eastAsia"/>
            <w:lang w:val="en-US" w:eastAsia="zh-CN"/>
          </w:rPr>
          <w:t>从机</w:t>
        </w:r>
      </w:ins>
      <w:ins w:id="6186" w:author="小峰 [2]" w:date="2024-05-14T17:27:53Z">
        <w:r>
          <w:rPr>
            <w:rFonts w:hint="eastAsia"/>
            <w:lang w:val="en-US" w:eastAsia="zh-CN"/>
          </w:rPr>
          <w:t>。</w:t>
        </w:r>
      </w:ins>
      <w:ins w:id="6187" w:author="小峰 [2]" w:date="2024-05-14T17:27:56Z">
        <w:r>
          <w:rPr>
            <w:rFonts w:hint="eastAsia"/>
            <w:lang w:val="en-US" w:eastAsia="zh-CN"/>
          </w:rPr>
          <w:t>图</w:t>
        </w:r>
      </w:ins>
      <w:ins w:id="6188" w:author="小峰 [2]" w:date="2024-05-14T17:28:00Z">
        <w:r>
          <w:rPr>
            <w:rFonts w:hint="eastAsia"/>
            <w:lang w:val="en-US" w:eastAsia="zh-CN"/>
          </w:rPr>
          <w:t>4</w:t>
        </w:r>
      </w:ins>
      <w:ins w:id="6189" w:author="小峰 [2]" w:date="2024-05-14T17:28:02Z">
        <w:r>
          <w:rPr>
            <w:rFonts w:hint="eastAsia"/>
            <w:lang w:val="en-US" w:eastAsia="zh-CN"/>
          </w:rPr>
          <w:t>.</w:t>
        </w:r>
      </w:ins>
      <w:ins w:id="6190" w:author="小峰 [2]" w:date="2024-05-14T17:28:03Z">
        <w:r>
          <w:rPr>
            <w:rFonts w:hint="eastAsia"/>
            <w:lang w:val="en-US" w:eastAsia="zh-CN"/>
          </w:rPr>
          <w:t>1</w:t>
        </w:r>
      </w:ins>
      <w:ins w:id="6191" w:author="小峰 [2]" w:date="2024-05-14T17:28:04Z">
        <w:r>
          <w:rPr>
            <w:rFonts w:hint="eastAsia"/>
            <w:lang w:val="en-US" w:eastAsia="zh-CN"/>
          </w:rPr>
          <w:t>5</w:t>
        </w:r>
      </w:ins>
      <w:ins w:id="6192" w:author="小峰 [2]" w:date="2024-05-14T17:28:05Z">
        <w:r>
          <w:rPr>
            <w:rFonts w:hint="eastAsia"/>
            <w:lang w:val="en-US" w:eastAsia="zh-CN"/>
          </w:rPr>
          <w:t>，</w:t>
        </w:r>
      </w:ins>
      <w:ins w:id="6193" w:author="小峰 [2]" w:date="2024-05-14T17:28:11Z">
        <w:r>
          <w:rPr>
            <w:rFonts w:hint="eastAsia"/>
            <w:lang w:val="en-US" w:eastAsia="zh-CN"/>
          </w:rPr>
          <w:t>主机发送起始信号+第一个数据帧（7位地址+1位写命令），从机发送回应信号，</w:t>
        </w:r>
      </w:ins>
      <w:ins w:id="6194" w:author="小峰 [2]" w:date="2024-05-14T17:29:04Z">
        <w:r>
          <w:rPr>
            <w:rFonts w:hint="eastAsia"/>
            <w:lang w:val="en-US" w:eastAsia="zh-CN"/>
          </w:rPr>
          <w:t>接着</w:t>
        </w:r>
      </w:ins>
      <w:ins w:id="6195" w:author="小峰 [2]" w:date="2024-05-14T17:29:05Z">
        <w:r>
          <w:rPr>
            <w:rFonts w:hint="eastAsia"/>
            <w:lang w:val="en-US" w:eastAsia="zh-CN"/>
          </w:rPr>
          <w:t>从机</w:t>
        </w:r>
      </w:ins>
      <w:ins w:id="6196" w:author="小峰 [2]" w:date="2024-05-14T17:29:10Z">
        <w:r>
          <w:rPr>
            <w:rFonts w:hint="eastAsia"/>
            <w:lang w:val="en-US" w:eastAsia="zh-CN"/>
          </w:rPr>
          <w:t>发送</w:t>
        </w:r>
      </w:ins>
      <w:ins w:id="6197" w:author="小峰 [2]" w:date="2024-05-14T17:29:14Z">
        <w:r>
          <w:rPr>
            <w:rFonts w:hint="eastAsia"/>
            <w:lang w:val="en-US" w:eastAsia="zh-CN"/>
          </w:rPr>
          <w:t>数据帧</w:t>
        </w:r>
      </w:ins>
      <w:ins w:id="6198" w:author="小峰 [2]" w:date="2024-05-14T17:29:15Z">
        <w:r>
          <w:rPr>
            <w:rFonts w:hint="eastAsia"/>
            <w:lang w:val="en-US" w:eastAsia="zh-CN"/>
          </w:rPr>
          <w:t>个</w:t>
        </w:r>
      </w:ins>
      <w:ins w:id="6199" w:author="小峰 [2]" w:date="2024-05-14T17:29:18Z">
        <w:r>
          <w:rPr>
            <w:rFonts w:hint="eastAsia"/>
            <w:lang w:val="en-US" w:eastAsia="zh-CN"/>
          </w:rPr>
          <w:t>给</w:t>
        </w:r>
      </w:ins>
      <w:ins w:id="6200" w:author="小峰 [2]" w:date="2024-05-14T17:29:19Z">
        <w:r>
          <w:rPr>
            <w:rFonts w:hint="eastAsia"/>
            <w:lang w:val="en-US" w:eastAsia="zh-CN"/>
          </w:rPr>
          <w:t>主机</w:t>
        </w:r>
      </w:ins>
      <w:ins w:id="6201" w:author="小峰 [2]" w:date="2024-05-14T17:29:35Z">
        <w:r>
          <w:rPr>
            <w:rFonts w:hint="eastAsia"/>
            <w:lang w:val="en-US" w:eastAsia="zh-CN"/>
          </w:rPr>
          <w:t>，</w:t>
        </w:r>
      </w:ins>
      <w:ins w:id="6202" w:author="小峰 [2]" w:date="2024-05-14T17:29:37Z">
        <w:r>
          <w:rPr>
            <w:rFonts w:hint="eastAsia"/>
            <w:lang w:val="en-US" w:eastAsia="zh-CN"/>
          </w:rPr>
          <w:t>主机</w:t>
        </w:r>
      </w:ins>
      <w:ins w:id="6203" w:author="小峰 [2]" w:date="2024-05-14T17:29:40Z">
        <w:r>
          <w:rPr>
            <w:rFonts w:hint="eastAsia"/>
            <w:lang w:val="en-US" w:eastAsia="zh-CN"/>
          </w:rPr>
          <w:t>发送</w:t>
        </w:r>
      </w:ins>
      <w:ins w:id="6204" w:author="小峰 [2]" w:date="2024-05-14T17:29:45Z">
        <w:r>
          <w:rPr>
            <w:rFonts w:hint="eastAsia"/>
            <w:lang w:val="en-US" w:eastAsia="zh-CN"/>
          </w:rPr>
          <w:t>应答</w:t>
        </w:r>
      </w:ins>
      <w:ins w:id="6205" w:author="小峰 [2]" w:date="2024-05-14T17:29:46Z">
        <w:r>
          <w:rPr>
            <w:rFonts w:hint="eastAsia"/>
            <w:lang w:val="en-US" w:eastAsia="zh-CN"/>
          </w:rPr>
          <w:t>信号</w:t>
        </w:r>
      </w:ins>
      <w:ins w:id="6206" w:author="小峰 [2]" w:date="2024-05-14T17:29:53Z">
        <w:r>
          <w:rPr>
            <w:rFonts w:hint="eastAsia"/>
            <w:lang w:val="en-US" w:eastAsia="zh-CN"/>
          </w:rPr>
          <w:t>，</w:t>
        </w:r>
      </w:ins>
      <w:ins w:id="6207" w:author="小峰 [2]" w:date="2024-05-14T17:29:55Z">
        <w:r>
          <w:rPr>
            <w:rFonts w:hint="eastAsia"/>
            <w:lang w:val="en-US" w:eastAsia="zh-CN"/>
          </w:rPr>
          <w:t>直到</w:t>
        </w:r>
      </w:ins>
      <w:ins w:id="6208" w:author="小峰 [2]" w:date="2024-05-14T17:30:10Z">
        <w:r>
          <w:rPr>
            <w:rFonts w:hint="eastAsia"/>
            <w:lang w:val="en-US" w:eastAsia="zh-CN"/>
          </w:rPr>
          <w:t>主机</w:t>
        </w:r>
      </w:ins>
      <w:ins w:id="6209" w:author="小峰 [2]" w:date="2024-05-14T17:30:11Z">
        <w:r>
          <w:rPr>
            <w:rFonts w:hint="eastAsia"/>
            <w:lang w:val="en-US" w:eastAsia="zh-CN"/>
          </w:rPr>
          <w:t>发送</w:t>
        </w:r>
      </w:ins>
      <w:ins w:id="6210" w:author="小峰 [2]" w:date="2024-05-14T17:29:59Z">
        <w:r>
          <w:rPr>
            <w:rFonts w:hint="eastAsia"/>
            <w:lang w:val="en-US" w:eastAsia="zh-CN"/>
          </w:rPr>
          <w:t>停止</w:t>
        </w:r>
      </w:ins>
      <w:ins w:id="6211" w:author="小峰 [2]" w:date="2024-05-14T17:30:01Z">
        <w:r>
          <w:rPr>
            <w:rFonts w:hint="eastAsia"/>
            <w:lang w:val="en-US" w:eastAsia="zh-CN"/>
          </w:rPr>
          <w:t>信号</w:t>
        </w:r>
      </w:ins>
      <w:ins w:id="6212" w:author="小峰 [2]" w:date="2024-05-14T17:30:14Z">
        <w:r>
          <w:rPr>
            <w:rFonts w:hint="eastAsia"/>
            <w:lang w:val="en-US" w:eastAsia="zh-CN"/>
          </w:rPr>
          <w:t>，</w:t>
        </w:r>
      </w:ins>
      <w:ins w:id="6213" w:author="小峰 [2]" w:date="2024-05-14T17:30:16Z">
        <w:r>
          <w:rPr>
            <w:rFonts w:hint="eastAsia"/>
            <w:lang w:val="en-US" w:eastAsia="zh-CN"/>
          </w:rPr>
          <w:t>整个</w:t>
        </w:r>
      </w:ins>
      <w:ins w:id="6214" w:author="小峰 [2]" w:date="2024-05-14T17:30:17Z">
        <w:r>
          <w:rPr>
            <w:rFonts w:hint="eastAsia"/>
            <w:lang w:val="en-US" w:eastAsia="zh-CN"/>
          </w:rPr>
          <w:t>过程</w:t>
        </w:r>
      </w:ins>
      <w:ins w:id="6215" w:author="小峰 [2]" w:date="2024-05-14T17:30:18Z">
        <w:r>
          <w:rPr>
            <w:rFonts w:hint="eastAsia"/>
            <w:lang w:val="en-US" w:eastAsia="zh-CN"/>
          </w:rPr>
          <w:t>位</w:t>
        </w:r>
      </w:ins>
      <w:ins w:id="6216" w:author="小峰 [2]" w:date="2024-05-14T17:30:21Z">
        <w:r>
          <w:rPr>
            <w:rFonts w:hint="eastAsia"/>
            <w:lang w:val="en-US" w:eastAsia="zh-CN"/>
          </w:rPr>
          <w:t>主机</w:t>
        </w:r>
      </w:ins>
      <w:ins w:id="6217" w:author="小峰 [2]" w:date="2024-05-14T17:30:30Z">
        <w:r>
          <w:rPr>
            <w:rFonts w:hint="eastAsia"/>
            <w:lang w:val="en-US" w:eastAsia="zh-CN"/>
          </w:rPr>
          <w:t>读取</w:t>
        </w:r>
      </w:ins>
      <w:ins w:id="6218" w:author="小峰 [2]" w:date="2024-05-14T17:30:32Z">
        <w:r>
          <w:rPr>
            <w:rFonts w:hint="eastAsia"/>
            <w:lang w:val="en-US" w:eastAsia="zh-CN"/>
          </w:rPr>
          <w:t>从机</w:t>
        </w:r>
      </w:ins>
      <w:ins w:id="6219" w:author="小峰 [2]" w:date="2024-05-14T17:30:35Z">
        <w:r>
          <w:rPr>
            <w:rFonts w:hint="eastAsia"/>
            <w:lang w:val="en-US" w:eastAsia="zh-CN"/>
          </w:rPr>
          <w:t>数据</w:t>
        </w:r>
      </w:ins>
      <w:ins w:id="6220" w:author="小峰 [2]" w:date="2024-05-14T17:30:36Z">
        <w:r>
          <w:rPr>
            <w:rFonts w:hint="eastAsia"/>
            <w:lang w:val="en-US" w:eastAsia="zh-CN"/>
          </w:rPr>
          <w:t>。</w:t>
        </w:r>
      </w:ins>
      <w:ins w:id="6221" w:author="小峰 [2]" w:date="2024-05-14T17:30:38Z">
        <w:r>
          <w:rPr>
            <w:rFonts w:hint="eastAsia"/>
            <w:lang w:val="en-US" w:eastAsia="zh-CN"/>
          </w:rPr>
          <w:t>图</w:t>
        </w:r>
      </w:ins>
      <w:ins w:id="6222" w:author="小峰 [2]" w:date="2024-05-14T17:30:39Z">
        <w:r>
          <w:rPr>
            <w:rFonts w:hint="eastAsia"/>
            <w:lang w:val="en-US" w:eastAsia="zh-CN"/>
          </w:rPr>
          <w:t>4.1</w:t>
        </w:r>
      </w:ins>
      <w:ins w:id="6223" w:author="小峰 [2]" w:date="2024-05-14T17:30:40Z">
        <w:r>
          <w:rPr>
            <w:rFonts w:hint="eastAsia"/>
            <w:lang w:val="en-US" w:eastAsia="zh-CN"/>
          </w:rPr>
          <w:t>6</w:t>
        </w:r>
      </w:ins>
      <w:ins w:id="6224" w:author="小峰 [2]" w:date="2024-05-14T17:30:43Z">
        <w:r>
          <w:rPr>
            <w:rFonts w:hint="eastAsia"/>
            <w:lang w:val="en-US" w:eastAsia="zh-CN"/>
          </w:rPr>
          <w:t>，</w:t>
        </w:r>
      </w:ins>
      <w:ins w:id="6225" w:author="小峰 [2]" w:date="2024-05-14T17:30:45Z">
        <w:r>
          <w:rPr>
            <w:rFonts w:hint="eastAsia"/>
            <w:lang w:val="en-US" w:eastAsia="zh-CN"/>
          </w:rPr>
          <w:t>刚开始</w:t>
        </w:r>
      </w:ins>
      <w:ins w:id="6226" w:author="小峰 [2]" w:date="2024-05-14T17:30:56Z">
        <w:r>
          <w:rPr>
            <w:rFonts w:hint="eastAsia"/>
            <w:lang w:val="en-US" w:eastAsia="zh-CN"/>
          </w:rPr>
          <w:t>，</w:t>
        </w:r>
      </w:ins>
      <w:ins w:id="6227" w:author="小峰 [2]" w:date="2024-05-14T17:30:59Z">
        <w:r>
          <w:rPr>
            <w:rFonts w:hint="eastAsia"/>
            <w:lang w:val="en-US" w:eastAsia="zh-CN"/>
          </w:rPr>
          <w:t>主机发送起始信号+第一个数据帧（7位地址+1位写命令），从机发送回应信号，</w:t>
        </w:r>
      </w:ins>
      <w:ins w:id="6228" w:author="小峰 [2]" w:date="2024-05-14T17:31:06Z">
        <w:r>
          <w:rPr>
            <w:rFonts w:hint="eastAsia"/>
            <w:lang w:val="en-US" w:eastAsia="zh-CN"/>
          </w:rPr>
          <w:t>主机</w:t>
        </w:r>
      </w:ins>
      <w:ins w:id="6229" w:author="小峰 [2]" w:date="2024-05-14T17:31:08Z">
        <w:r>
          <w:rPr>
            <w:rFonts w:hint="eastAsia"/>
            <w:lang w:val="en-US" w:eastAsia="zh-CN"/>
          </w:rPr>
          <w:t>继续</w:t>
        </w:r>
      </w:ins>
      <w:ins w:id="6230" w:author="小峰 [2]" w:date="2024-05-14T17:31:11Z">
        <w:r>
          <w:rPr>
            <w:rFonts w:hint="eastAsia"/>
            <w:lang w:val="en-US" w:eastAsia="zh-CN"/>
          </w:rPr>
          <w:t>发送</w:t>
        </w:r>
      </w:ins>
      <w:ins w:id="6231" w:author="小峰 [2]" w:date="2024-05-14T17:31:14Z">
        <w:r>
          <w:rPr>
            <w:rFonts w:hint="eastAsia"/>
            <w:lang w:val="en-US" w:eastAsia="zh-CN"/>
          </w:rPr>
          <w:t>数据帧</w:t>
        </w:r>
      </w:ins>
      <w:ins w:id="6232" w:author="小峰 [2]" w:date="2024-05-14T17:31:15Z">
        <w:r>
          <w:rPr>
            <w:rFonts w:hint="eastAsia"/>
            <w:lang w:val="en-US" w:eastAsia="zh-CN"/>
          </w:rPr>
          <w:t>，</w:t>
        </w:r>
      </w:ins>
      <w:ins w:id="6233" w:author="小峰 [2]" w:date="2024-05-14T17:31:18Z">
        <w:r>
          <w:rPr>
            <w:rFonts w:hint="eastAsia"/>
            <w:lang w:val="en-US" w:eastAsia="zh-CN"/>
          </w:rPr>
          <w:t>从机</w:t>
        </w:r>
      </w:ins>
      <w:ins w:id="6234" w:author="小峰 [2]" w:date="2024-05-14T17:31:20Z">
        <w:r>
          <w:rPr>
            <w:rFonts w:hint="eastAsia"/>
            <w:lang w:val="en-US" w:eastAsia="zh-CN"/>
          </w:rPr>
          <w:t>继续</w:t>
        </w:r>
      </w:ins>
      <w:ins w:id="6235" w:author="小峰 [2]" w:date="2024-05-14T17:31:22Z">
        <w:r>
          <w:rPr>
            <w:rFonts w:hint="eastAsia"/>
            <w:lang w:val="en-US" w:eastAsia="zh-CN"/>
          </w:rPr>
          <w:t>发送</w:t>
        </w:r>
      </w:ins>
      <w:ins w:id="6236" w:author="小峰 [2]" w:date="2024-05-14T17:31:36Z">
        <w:r>
          <w:rPr>
            <w:rFonts w:hint="eastAsia"/>
            <w:lang w:val="en-US" w:eastAsia="zh-CN"/>
          </w:rPr>
          <w:t>应答</w:t>
        </w:r>
      </w:ins>
      <w:ins w:id="6237" w:author="小峰 [2]" w:date="2024-05-14T17:31:44Z">
        <w:r>
          <w:rPr>
            <w:rFonts w:hint="eastAsia"/>
            <w:lang w:val="en-US" w:eastAsia="zh-CN"/>
          </w:rPr>
          <w:t>信号</w:t>
        </w:r>
      </w:ins>
      <w:ins w:id="6238" w:author="小峰 [2]" w:date="2024-05-14T17:31:45Z">
        <w:r>
          <w:rPr>
            <w:rFonts w:hint="eastAsia"/>
            <w:lang w:val="en-US" w:eastAsia="zh-CN"/>
          </w:rPr>
          <w:t>，</w:t>
        </w:r>
      </w:ins>
      <w:ins w:id="6239" w:author="小峰 [2]" w:date="2024-05-14T17:31:47Z">
        <w:r>
          <w:rPr>
            <w:rFonts w:hint="eastAsia"/>
            <w:lang w:val="en-US" w:eastAsia="zh-CN"/>
          </w:rPr>
          <w:t>中途</w:t>
        </w:r>
      </w:ins>
      <w:ins w:id="6240" w:author="小峰 [2]" w:date="2024-05-14T17:31:48Z">
        <w:r>
          <w:rPr>
            <w:rFonts w:hint="eastAsia"/>
            <w:lang w:val="en-US" w:eastAsia="zh-CN"/>
          </w:rPr>
          <w:t>，</w:t>
        </w:r>
      </w:ins>
      <w:ins w:id="6241" w:author="小峰 [2]" w:date="2024-05-14T17:31:50Z">
        <w:r>
          <w:rPr>
            <w:rFonts w:hint="eastAsia"/>
            <w:lang w:val="en-US" w:eastAsia="zh-CN"/>
          </w:rPr>
          <w:t>主机</w:t>
        </w:r>
      </w:ins>
      <w:ins w:id="6242" w:author="小峰 [2]" w:date="2024-05-14T17:31:52Z">
        <w:r>
          <w:rPr>
            <w:rFonts w:hint="eastAsia"/>
            <w:lang w:val="en-US" w:eastAsia="zh-CN"/>
          </w:rPr>
          <w:t>突然</w:t>
        </w:r>
      </w:ins>
      <w:ins w:id="6243" w:author="小峰 [2]" w:date="2024-05-14T17:31:53Z">
        <w:r>
          <w:rPr>
            <w:rFonts w:hint="eastAsia"/>
            <w:lang w:val="en-US" w:eastAsia="zh-CN"/>
          </w:rPr>
          <w:t>发送</w:t>
        </w:r>
      </w:ins>
      <w:ins w:id="6244" w:author="小峰 [2]" w:date="2024-05-14T17:31:55Z">
        <w:r>
          <w:rPr>
            <w:rFonts w:hint="eastAsia"/>
            <w:lang w:val="en-US" w:eastAsia="zh-CN"/>
          </w:rPr>
          <w:t>起始</w:t>
        </w:r>
      </w:ins>
      <w:ins w:id="6245" w:author="小峰 [2]" w:date="2024-05-14T17:31:57Z">
        <w:r>
          <w:rPr>
            <w:rFonts w:hint="eastAsia"/>
            <w:lang w:val="en-US" w:eastAsia="zh-CN"/>
          </w:rPr>
          <w:t>信号</w:t>
        </w:r>
      </w:ins>
      <w:ins w:id="6246" w:author="小峰 [2]" w:date="2024-05-14T17:31:58Z">
        <w:r>
          <w:rPr>
            <w:rFonts w:hint="eastAsia"/>
            <w:lang w:val="en-US" w:eastAsia="zh-CN"/>
          </w:rPr>
          <w:t>，</w:t>
        </w:r>
      </w:ins>
      <w:ins w:id="6247" w:author="小峰 [2]" w:date="2024-05-14T17:32:00Z">
        <w:r>
          <w:rPr>
            <w:rFonts w:hint="eastAsia"/>
            <w:lang w:val="en-US" w:eastAsia="zh-CN"/>
          </w:rPr>
          <w:t>又</w:t>
        </w:r>
      </w:ins>
      <w:ins w:id="6248" w:author="小峰 [2]" w:date="2024-05-14T17:32:01Z">
        <w:r>
          <w:rPr>
            <w:rFonts w:hint="eastAsia"/>
            <w:lang w:val="en-US" w:eastAsia="zh-CN"/>
          </w:rPr>
          <w:t>发送</w:t>
        </w:r>
      </w:ins>
      <w:ins w:id="6249" w:author="小峰 [2]" w:date="2024-05-14T17:32:07Z">
        <w:r>
          <w:rPr>
            <w:rFonts w:hint="eastAsia"/>
            <w:lang w:val="en-US" w:eastAsia="zh-CN"/>
          </w:rPr>
          <w:t>从</w:t>
        </w:r>
      </w:ins>
      <w:ins w:id="6250" w:author="小峰 [2]" w:date="2024-05-14T17:32:17Z">
        <w:r>
          <w:rPr>
            <w:rFonts w:hint="eastAsia"/>
            <w:lang w:val="en-US" w:eastAsia="zh-CN"/>
          </w:rPr>
          <w:t>自身</w:t>
        </w:r>
      </w:ins>
      <w:ins w:id="6251" w:author="小峰 [2]" w:date="2024-05-14T17:32:18Z">
        <w:r>
          <w:rPr>
            <w:rFonts w:hint="eastAsia"/>
            <w:lang w:val="en-US" w:eastAsia="zh-CN"/>
          </w:rPr>
          <w:t>地址</w:t>
        </w:r>
      </w:ins>
      <w:ins w:id="6252" w:author="小峰 [2]" w:date="2024-05-14T17:32:20Z">
        <w:r>
          <w:rPr>
            <w:rFonts w:hint="eastAsia"/>
            <w:lang w:val="en-US" w:eastAsia="zh-CN"/>
          </w:rPr>
          <w:t>给</w:t>
        </w:r>
      </w:ins>
      <w:ins w:id="6253" w:author="小峰 [2]" w:date="2024-05-14T17:32:21Z">
        <w:r>
          <w:rPr>
            <w:rFonts w:hint="eastAsia"/>
            <w:lang w:val="en-US" w:eastAsia="zh-CN"/>
          </w:rPr>
          <w:t>从机</w:t>
        </w:r>
      </w:ins>
      <w:ins w:id="6254" w:author="小峰 [2]" w:date="2024-05-14T17:32:33Z">
        <w:r>
          <w:rPr>
            <w:rFonts w:hint="eastAsia"/>
            <w:lang w:val="en-US" w:eastAsia="zh-CN"/>
          </w:rPr>
          <w:t>，</w:t>
        </w:r>
      </w:ins>
      <w:ins w:id="6255" w:author="小峰 [2]" w:date="2024-05-14T17:32:39Z">
        <w:r>
          <w:rPr>
            <w:rFonts w:hint="eastAsia"/>
            <w:lang w:val="en-US" w:eastAsia="zh-CN"/>
          </w:rPr>
          <w:t>从机</w:t>
        </w:r>
      </w:ins>
      <w:ins w:id="6256" w:author="小峰 [2]" w:date="2024-05-14T17:32:44Z">
        <w:r>
          <w:rPr>
            <w:rFonts w:hint="eastAsia"/>
            <w:lang w:val="en-US" w:eastAsia="zh-CN"/>
          </w:rPr>
          <w:t>应答</w:t>
        </w:r>
      </w:ins>
      <w:ins w:id="6257" w:author="小峰 [2]" w:date="2024-05-14T17:32:47Z">
        <w:r>
          <w:rPr>
            <w:rFonts w:hint="eastAsia"/>
            <w:lang w:val="en-US" w:eastAsia="zh-CN"/>
          </w:rPr>
          <w:t>，</w:t>
        </w:r>
      </w:ins>
      <w:ins w:id="6258" w:author="小峰 [2]" w:date="2024-05-14T17:32:49Z">
        <w:r>
          <w:rPr>
            <w:rFonts w:hint="eastAsia"/>
            <w:lang w:val="en-US" w:eastAsia="zh-CN"/>
          </w:rPr>
          <w:t>并</w:t>
        </w:r>
      </w:ins>
      <w:ins w:id="6259" w:author="小峰 [2]" w:date="2024-05-14T17:32:51Z">
        <w:r>
          <w:rPr>
            <w:rFonts w:hint="eastAsia"/>
            <w:lang w:val="en-US" w:eastAsia="zh-CN"/>
          </w:rPr>
          <w:t>随后</w:t>
        </w:r>
      </w:ins>
      <w:ins w:id="6260" w:author="小峰 [2]" w:date="2024-05-14T17:32:53Z">
        <w:r>
          <w:rPr>
            <w:rFonts w:hint="eastAsia"/>
            <w:lang w:val="en-US" w:eastAsia="zh-CN"/>
          </w:rPr>
          <w:t>发送</w:t>
        </w:r>
      </w:ins>
      <w:ins w:id="6261" w:author="小峰 [2]" w:date="2024-05-14T17:32:55Z">
        <w:r>
          <w:rPr>
            <w:rFonts w:hint="eastAsia"/>
            <w:lang w:val="en-US" w:eastAsia="zh-CN"/>
          </w:rPr>
          <w:t>数据帧</w:t>
        </w:r>
      </w:ins>
      <w:ins w:id="6262" w:author="小峰 [2]" w:date="2024-05-14T17:32:57Z">
        <w:r>
          <w:rPr>
            <w:rFonts w:hint="eastAsia"/>
            <w:lang w:val="en-US" w:eastAsia="zh-CN"/>
          </w:rPr>
          <w:t>，</w:t>
        </w:r>
      </w:ins>
      <w:ins w:id="6263" w:author="小峰 [2]" w:date="2024-05-14T17:32:58Z">
        <w:r>
          <w:rPr>
            <w:rFonts w:hint="eastAsia"/>
            <w:lang w:val="en-US" w:eastAsia="zh-CN"/>
          </w:rPr>
          <w:t>主机</w:t>
        </w:r>
      </w:ins>
      <w:ins w:id="6264" w:author="小峰 [2]" w:date="2024-05-14T17:33:01Z">
        <w:r>
          <w:rPr>
            <w:rFonts w:hint="eastAsia"/>
            <w:lang w:val="en-US" w:eastAsia="zh-CN"/>
          </w:rPr>
          <w:t>应答</w:t>
        </w:r>
      </w:ins>
      <w:ins w:id="6265" w:author="小峰 [2]" w:date="2024-05-14T17:33:02Z">
        <w:r>
          <w:rPr>
            <w:rFonts w:hint="eastAsia"/>
            <w:lang w:val="en-US" w:eastAsia="zh-CN"/>
          </w:rPr>
          <w:t>，</w:t>
        </w:r>
      </w:ins>
      <w:ins w:id="6266" w:author="小峰 [2]" w:date="2024-05-14T17:33:03Z">
        <w:r>
          <w:rPr>
            <w:rFonts w:hint="eastAsia"/>
            <w:lang w:val="en-US" w:eastAsia="zh-CN"/>
          </w:rPr>
          <w:t>直到</w:t>
        </w:r>
      </w:ins>
      <w:ins w:id="6267" w:author="小峰 [2]" w:date="2024-05-14T17:33:10Z">
        <w:r>
          <w:rPr>
            <w:rFonts w:hint="eastAsia"/>
            <w:lang w:val="en-US" w:eastAsia="zh-CN"/>
          </w:rPr>
          <w:t>发送</w:t>
        </w:r>
      </w:ins>
      <w:ins w:id="6268" w:author="小峰 [2]" w:date="2024-05-14T17:33:12Z">
        <w:r>
          <w:rPr>
            <w:rFonts w:hint="eastAsia"/>
            <w:lang w:val="en-US" w:eastAsia="zh-CN"/>
          </w:rPr>
          <w:t>停止</w:t>
        </w:r>
      </w:ins>
      <w:ins w:id="6269" w:author="小峰 [2]" w:date="2024-05-14T17:33:13Z">
        <w:r>
          <w:rPr>
            <w:rFonts w:hint="eastAsia"/>
            <w:lang w:val="en-US" w:eastAsia="zh-CN"/>
          </w:rPr>
          <w:t>信号</w:t>
        </w:r>
      </w:ins>
      <w:ins w:id="6270" w:author="小峰 [2]" w:date="2024-05-14T17:33:16Z">
        <w:r>
          <w:rPr>
            <w:rFonts w:hint="eastAsia"/>
            <w:lang w:val="en-US" w:eastAsia="zh-CN"/>
          </w:rPr>
          <w:t>，</w:t>
        </w:r>
      </w:ins>
      <w:ins w:id="6271" w:author="小峰 [2]" w:date="2024-05-14T17:33:22Z">
        <w:r>
          <w:rPr>
            <w:rFonts w:hint="eastAsia"/>
            <w:lang w:val="en-US" w:eastAsia="zh-CN"/>
          </w:rPr>
          <w:t>整个</w:t>
        </w:r>
      </w:ins>
      <w:ins w:id="6272" w:author="小峰 [2]" w:date="2024-05-14T17:33:23Z">
        <w:r>
          <w:rPr>
            <w:rFonts w:hint="eastAsia"/>
            <w:lang w:val="en-US" w:eastAsia="zh-CN"/>
          </w:rPr>
          <w:t>过程</w:t>
        </w:r>
      </w:ins>
      <w:ins w:id="6273" w:author="小峰 [2]" w:date="2024-05-14T17:33:24Z">
        <w:r>
          <w:rPr>
            <w:rFonts w:hint="eastAsia"/>
            <w:lang w:val="en-US" w:eastAsia="zh-CN"/>
          </w:rPr>
          <w:t>主机</w:t>
        </w:r>
      </w:ins>
      <w:ins w:id="6274" w:author="小峰 [2]" w:date="2024-05-14T17:33:27Z">
        <w:r>
          <w:rPr>
            <w:rFonts w:hint="eastAsia"/>
            <w:lang w:val="en-US" w:eastAsia="zh-CN"/>
          </w:rPr>
          <w:t>既</w:t>
        </w:r>
      </w:ins>
      <w:ins w:id="6275" w:author="小峰 [2]" w:date="2024-05-14T17:33:31Z">
        <w:r>
          <w:rPr>
            <w:rFonts w:hint="eastAsia"/>
            <w:lang w:val="en-US" w:eastAsia="zh-CN"/>
          </w:rPr>
          <w:t>进行</w:t>
        </w:r>
      </w:ins>
      <w:ins w:id="6276" w:author="小峰 [2]" w:date="2024-05-14T17:33:32Z">
        <w:r>
          <w:rPr>
            <w:rFonts w:hint="eastAsia"/>
            <w:lang w:val="en-US" w:eastAsia="zh-CN"/>
          </w:rPr>
          <w:t>写</w:t>
        </w:r>
      </w:ins>
      <w:ins w:id="6277" w:author="小峰 [2]" w:date="2024-05-14T17:33:34Z">
        <w:r>
          <w:rPr>
            <w:rFonts w:hint="eastAsia"/>
            <w:lang w:val="en-US" w:eastAsia="zh-CN"/>
          </w:rPr>
          <w:t>操作</w:t>
        </w:r>
      </w:ins>
      <w:ins w:id="6278" w:author="小峰 [2]" w:date="2024-05-14T17:33:35Z">
        <w:r>
          <w:rPr>
            <w:rFonts w:hint="eastAsia"/>
            <w:lang w:val="en-US" w:eastAsia="zh-CN"/>
          </w:rPr>
          <w:t>也</w:t>
        </w:r>
      </w:ins>
      <w:ins w:id="6279" w:author="小峰 [2]" w:date="2024-05-14T17:33:36Z">
        <w:r>
          <w:rPr>
            <w:rFonts w:hint="eastAsia"/>
            <w:lang w:val="en-US" w:eastAsia="zh-CN"/>
          </w:rPr>
          <w:t>进行</w:t>
        </w:r>
      </w:ins>
      <w:ins w:id="6280" w:author="小峰 [2]" w:date="2024-05-14T17:33:37Z">
        <w:r>
          <w:rPr>
            <w:rFonts w:hint="eastAsia"/>
            <w:lang w:val="en-US" w:eastAsia="zh-CN"/>
          </w:rPr>
          <w:t>读</w:t>
        </w:r>
      </w:ins>
      <w:ins w:id="6281" w:author="小峰 [2]" w:date="2024-05-14T17:33:38Z">
        <w:r>
          <w:rPr>
            <w:rFonts w:hint="eastAsia"/>
            <w:lang w:val="en-US" w:eastAsia="zh-CN"/>
          </w:rPr>
          <w:t>操作</w:t>
        </w:r>
      </w:ins>
      <w:ins w:id="6282" w:author="小峰 [2]" w:date="2024-05-14T17:33:41Z">
        <w:r>
          <w:rPr>
            <w:rFonts w:hint="eastAsia"/>
            <w:lang w:val="en-US" w:eastAsia="zh-CN"/>
          </w:rPr>
          <w:t>，</w:t>
        </w:r>
      </w:ins>
      <w:ins w:id="6283" w:author="小峰 [2]" w:date="2024-05-14T17:33:43Z">
        <w:r>
          <w:rPr>
            <w:rFonts w:hint="eastAsia"/>
            <w:lang w:val="en-US" w:eastAsia="zh-CN"/>
          </w:rPr>
          <w:t>表明</w:t>
        </w:r>
      </w:ins>
      <w:ins w:id="6284" w:author="小峰 [2]" w:date="2024-05-14T17:33:46Z">
        <w:r>
          <w:rPr>
            <w:rFonts w:hint="eastAsia"/>
            <w:lang w:val="en-US" w:eastAsia="zh-CN"/>
          </w:rPr>
          <w:t>数据</w:t>
        </w:r>
      </w:ins>
      <w:ins w:id="6285" w:author="小峰 [2]" w:date="2024-05-14T17:33:48Z">
        <w:r>
          <w:rPr>
            <w:rFonts w:hint="eastAsia"/>
            <w:lang w:val="en-US" w:eastAsia="zh-CN"/>
          </w:rPr>
          <w:t>传输</w:t>
        </w:r>
      </w:ins>
      <w:ins w:id="6286" w:author="小峰 [2]" w:date="2024-05-14T17:33:50Z">
        <w:r>
          <w:rPr>
            <w:rFonts w:hint="eastAsia"/>
            <w:lang w:val="en-US" w:eastAsia="zh-CN"/>
          </w:rPr>
          <w:t>中途</w:t>
        </w:r>
      </w:ins>
      <w:ins w:id="6287" w:author="小峰 [2]" w:date="2024-05-14T17:33:51Z">
        <w:r>
          <w:rPr>
            <w:rFonts w:hint="eastAsia"/>
            <w:lang w:val="en-US" w:eastAsia="zh-CN"/>
          </w:rPr>
          <w:t>方向</w:t>
        </w:r>
      </w:ins>
      <w:ins w:id="6288" w:author="小峰 [2]" w:date="2024-05-14T17:33:52Z">
        <w:r>
          <w:rPr>
            <w:rFonts w:hint="eastAsia"/>
            <w:lang w:val="en-US" w:eastAsia="zh-CN"/>
          </w:rPr>
          <w:t>发</w:t>
        </w:r>
      </w:ins>
      <w:ins w:id="6289" w:author="小峰 [2]" w:date="2024-05-14T17:33:54Z">
        <w:r>
          <w:rPr>
            <w:rFonts w:hint="eastAsia"/>
            <w:lang w:val="en-US" w:eastAsia="zh-CN"/>
          </w:rPr>
          <w:t>生</w:t>
        </w:r>
      </w:ins>
      <w:ins w:id="6290" w:author="小峰 [2]" w:date="2024-05-14T17:33:56Z">
        <w:r>
          <w:rPr>
            <w:rFonts w:hint="eastAsia"/>
            <w:lang w:val="en-US" w:eastAsia="zh-CN"/>
          </w:rPr>
          <w:t>改变</w:t>
        </w:r>
      </w:ins>
      <w:ins w:id="6291" w:author="小峰 [2]" w:date="2024-05-14T17:33:57Z">
        <w:r>
          <w:rPr>
            <w:rFonts w:hint="eastAsia"/>
            <w:lang w:val="en-US" w:eastAsia="zh-CN"/>
          </w:rPr>
          <w:t>。</w:t>
        </w:r>
      </w:ins>
    </w:p>
    <w:p>
      <w:pPr>
        <w:rPr>
          <w:ins w:id="6293" w:author="小峰 [2]" w:date="2024-05-14T16:26:48Z"/>
          <w:rFonts w:hint="default"/>
          <w:lang w:val="en-US" w:eastAsia="zh-CN"/>
        </w:rPr>
        <w:pPrChange w:id="6292" w:author="小峰 [2]" w:date="2024-05-14T15:41:13Z">
          <w:pPr/>
        </w:pPrChange>
      </w:pPr>
    </w:p>
    <w:p>
      <w:pPr>
        <w:rPr>
          <w:ins w:id="6295" w:author="小峰 [2]" w:date="2024-05-14T16:26:48Z"/>
          <w:rFonts w:hint="default"/>
          <w:lang w:val="en-US" w:eastAsia="zh-CN"/>
        </w:rPr>
        <w:pPrChange w:id="6294" w:author="小峰 [2]" w:date="2024-05-14T15:41:13Z">
          <w:pPr/>
        </w:pPrChange>
      </w:pPr>
    </w:p>
    <w:p>
      <w:pPr>
        <w:rPr>
          <w:rFonts w:hint="default"/>
          <w:lang w:val="en-US" w:eastAsia="zh-CN"/>
        </w:rPr>
        <w:pPrChange w:id="6296" w:author="小峰 [2]" w:date="2024-05-14T15:41:13Z">
          <w:pPr/>
        </w:pPrChange>
      </w:pPr>
    </w:p>
    <w:p>
      <w:pPr>
        <w:pStyle w:val="3"/>
        <w:spacing w:before="120"/>
      </w:pPr>
      <w:bookmarkStart w:id="161" w:name="_Toc2754"/>
      <w:bookmarkStart w:id="162" w:name="_Toc22579"/>
      <w:r>
        <w:t>4.2 U</w:t>
      </w:r>
      <w:del w:id="6297" w:author="小峰 [2]" w:date="2024-05-14T19:03:53Z">
        <w:r>
          <w:rPr/>
          <w:delText>S</w:delText>
        </w:r>
      </w:del>
      <w:r>
        <w:t>ART原理及相关算法</w:t>
      </w:r>
      <w:bookmarkEnd w:id="161"/>
      <w:bookmarkEnd w:id="162"/>
    </w:p>
    <w:p>
      <w:pPr>
        <w:pStyle w:val="4"/>
        <w:rPr>
          <w:ins w:id="6299" w:author="小峰 [2]" w:date="2024-05-14T19:46:51Z"/>
          <w:rFonts w:hint="eastAsia"/>
          <w:lang w:val="en-US" w:eastAsia="zh-CN"/>
        </w:rPr>
        <w:pPrChange w:id="6298" w:author="小峰 [2]" w:date="2024-05-14T19:48:01Z">
          <w:pPr/>
        </w:pPrChange>
      </w:pPr>
      <w:ins w:id="6300" w:author="小峰 [2]" w:date="2024-05-14T19:46:54Z">
        <w:r>
          <w:rPr>
            <w:rFonts w:hint="eastAsia"/>
            <w:lang w:val="en-US" w:eastAsia="zh-CN"/>
          </w:rPr>
          <w:t>4</w:t>
        </w:r>
      </w:ins>
      <w:ins w:id="6301" w:author="小峰 [2]" w:date="2024-05-14T19:46:55Z">
        <w:r>
          <w:rPr>
            <w:rFonts w:hint="eastAsia"/>
            <w:lang w:val="en-US" w:eastAsia="zh-CN"/>
          </w:rPr>
          <w:t>.2</w:t>
        </w:r>
      </w:ins>
      <w:ins w:id="6302" w:author="小峰 [2]" w:date="2024-05-14T19:46:56Z">
        <w:r>
          <w:rPr>
            <w:rFonts w:hint="eastAsia"/>
            <w:lang w:val="en-US" w:eastAsia="zh-CN"/>
          </w:rPr>
          <w:t>.1</w:t>
        </w:r>
      </w:ins>
      <w:ins w:id="6303" w:author="小峰 [2]" w:date="2024-05-14T19:47:01Z">
        <w:r>
          <w:rPr>
            <w:rFonts w:hint="eastAsia"/>
            <w:lang w:val="en-US" w:eastAsia="zh-CN"/>
          </w:rPr>
          <w:t>UART</w:t>
        </w:r>
      </w:ins>
      <w:ins w:id="6304" w:author="小峰 [2]" w:date="2024-05-14T19:47:02Z">
        <w:r>
          <w:rPr>
            <w:rFonts w:hint="eastAsia"/>
            <w:lang w:val="en-US" w:eastAsia="zh-CN"/>
          </w:rPr>
          <w:t>技术</w:t>
        </w:r>
      </w:ins>
      <w:ins w:id="6305" w:author="小峰 [2]" w:date="2024-05-14T19:09:25Z">
        <w:r>
          <w:rPr>
            <w:rFonts w:hint="eastAsia"/>
            <w:lang w:val="en-US" w:eastAsia="zh-CN"/>
          </w:rPr>
          <w:tab/>
        </w:r>
      </w:ins>
    </w:p>
    <w:p>
      <w:pPr>
        <w:rPr>
          <w:ins w:id="6306" w:author="小峰 [2]" w:date="2024-05-14T19:47:11Z"/>
          <w:rFonts w:hint="default"/>
          <w:lang w:val="en-US" w:eastAsia="zh-CN"/>
        </w:rPr>
      </w:pPr>
      <w:ins w:id="6307" w:author="小峰 [2]" w:date="2024-05-14T19:46:51Z">
        <w:r>
          <w:rPr>
            <w:rFonts w:hint="eastAsia"/>
            <w:lang w:val="en-US" w:eastAsia="zh-CN"/>
          </w:rPr>
          <w:tab/>
        </w:r>
      </w:ins>
      <w:ins w:id="6308" w:author="小峰 [2]" w:date="2024-05-14T19:33:59Z">
        <w:r>
          <w:rPr>
            <w:rFonts w:hint="eastAsia"/>
            <w:lang w:val="en-US" w:eastAsia="zh-CN"/>
          </w:rPr>
          <w:t>UART</w:t>
        </w:r>
      </w:ins>
      <w:ins w:id="6309" w:author="小峰 [2]" w:date="2024-05-14T19:34:04Z">
        <w:r>
          <w:rPr>
            <w:rFonts w:hint="eastAsia"/>
            <w:lang w:val="en-US" w:eastAsia="zh-CN"/>
          </w:rPr>
          <w:t>全称</w:t>
        </w:r>
      </w:ins>
      <w:ins w:id="6310" w:author="小峰 [2]" w:date="2024-05-14T19:34:16Z">
        <w:r>
          <w:rPr>
            <w:rFonts w:hint="eastAsia"/>
            <w:lang w:val="en-US" w:eastAsia="zh-CN"/>
          </w:rPr>
          <w:t>Universal Asynchronous Receiver/Transmitter</w:t>
        </w:r>
      </w:ins>
      <w:ins w:id="6311" w:author="小峰 [2]" w:date="2024-05-14T19:34:19Z">
        <w:r>
          <w:rPr>
            <w:rFonts w:hint="eastAsia"/>
            <w:lang w:val="en-US" w:eastAsia="zh-CN"/>
          </w:rPr>
          <w:t>，</w:t>
        </w:r>
      </w:ins>
      <w:ins w:id="6312" w:author="小峰 [2]" w:date="2024-05-14T19:38:33Z">
        <w:r>
          <w:rPr>
            <w:rFonts w:hint="eastAsia"/>
            <w:lang w:val="en-US" w:eastAsia="zh-CN"/>
          </w:rPr>
          <w:t>中文</w:t>
        </w:r>
      </w:ins>
      <w:ins w:id="6313" w:author="小峰 [2]" w:date="2024-05-14T19:38:36Z">
        <w:r>
          <w:rPr>
            <w:rFonts w:hint="eastAsia"/>
            <w:lang w:val="en-US" w:eastAsia="zh-CN"/>
          </w:rPr>
          <w:t>名</w:t>
        </w:r>
      </w:ins>
      <w:ins w:id="6314" w:author="小峰 [2]" w:date="2024-05-14T19:38:39Z">
        <w:r>
          <w:rPr>
            <w:rFonts w:hint="eastAsia"/>
            <w:lang w:val="en-US" w:eastAsia="zh-CN"/>
          </w:rPr>
          <w:t>为</w:t>
        </w:r>
      </w:ins>
      <w:ins w:id="6315" w:author="小峰 [2]" w:date="2024-05-14T19:38:46Z">
        <w:r>
          <w:rPr>
            <w:rFonts w:hint="eastAsia"/>
            <w:lang w:val="en-US" w:eastAsia="zh-CN"/>
          </w:rPr>
          <w:t>通用</w:t>
        </w:r>
      </w:ins>
      <w:ins w:id="6316" w:author="小峰 [2]" w:date="2024-05-14T19:38:48Z">
        <w:r>
          <w:rPr>
            <w:rFonts w:hint="eastAsia"/>
            <w:lang w:val="en-US" w:eastAsia="zh-CN"/>
          </w:rPr>
          <w:t>异步</w:t>
        </w:r>
      </w:ins>
      <w:ins w:id="6317" w:author="小峰 [2]" w:date="2024-05-14T19:38:53Z">
        <w:r>
          <w:rPr>
            <w:rFonts w:hint="eastAsia"/>
            <w:lang w:val="en-US" w:eastAsia="zh-CN"/>
          </w:rPr>
          <w:t>收发</w:t>
        </w:r>
      </w:ins>
      <w:ins w:id="6318" w:author="小峰 [2]" w:date="2024-05-14T19:38:58Z">
        <w:r>
          <w:rPr>
            <w:rFonts w:hint="eastAsia"/>
            <w:lang w:val="en-US" w:eastAsia="zh-CN"/>
          </w:rPr>
          <w:t>传输</w:t>
        </w:r>
      </w:ins>
      <w:ins w:id="6319" w:author="小峰 [2]" w:date="2024-05-14T19:39:00Z">
        <w:r>
          <w:rPr>
            <w:rFonts w:hint="eastAsia"/>
            <w:lang w:val="en-US" w:eastAsia="zh-CN"/>
          </w:rPr>
          <w:t>器</w:t>
        </w:r>
      </w:ins>
      <w:ins w:id="6320" w:author="小峰 [2]" w:date="2024-05-14T19:39:08Z">
        <w:r>
          <w:rPr>
            <w:rFonts w:hint="eastAsia"/>
            <w:lang w:val="en-US" w:eastAsia="zh-CN"/>
          </w:rPr>
          <w:t>。</w:t>
        </w:r>
      </w:ins>
      <w:ins w:id="6321" w:author="小峰 [2]" w:date="2024-05-14T19:40:52Z">
        <w:r>
          <w:rPr>
            <w:rFonts w:hint="eastAsia"/>
            <w:lang w:val="en-US" w:eastAsia="zh-CN"/>
          </w:rPr>
          <w:t>UART</w:t>
        </w:r>
      </w:ins>
      <w:ins w:id="6322" w:author="小峰 [2]" w:date="2024-05-14T19:48:27Z">
        <w:r>
          <w:rPr>
            <w:rFonts w:hint="eastAsia"/>
            <w:lang w:val="en-US" w:eastAsia="zh-CN"/>
          </w:rPr>
          <w:t>的</w:t>
        </w:r>
      </w:ins>
      <w:ins w:id="6323" w:author="小峰 [2]" w:date="2024-05-14T19:48:30Z">
        <w:r>
          <w:rPr>
            <w:rFonts w:hint="eastAsia"/>
            <w:lang w:val="en-US" w:eastAsia="zh-CN"/>
          </w:rPr>
          <w:t>诞生</w:t>
        </w:r>
      </w:ins>
      <w:ins w:id="6324" w:author="小峰 [2]" w:date="2024-05-14T19:48:49Z">
        <w:r>
          <w:rPr>
            <w:rFonts w:hint="eastAsia"/>
            <w:lang w:val="en-US" w:eastAsia="zh-CN"/>
          </w:rPr>
          <w:t>不是</w:t>
        </w:r>
      </w:ins>
      <w:ins w:id="6325" w:author="小峰 [2]" w:date="2024-05-14T19:48:51Z">
        <w:r>
          <w:rPr>
            <w:rFonts w:hint="eastAsia"/>
            <w:lang w:val="en-US" w:eastAsia="zh-CN"/>
          </w:rPr>
          <w:t>由</w:t>
        </w:r>
      </w:ins>
      <w:ins w:id="6326" w:author="小峰 [2]" w:date="2024-05-14T19:48:54Z">
        <w:r>
          <w:rPr>
            <w:rFonts w:hint="eastAsia"/>
            <w:lang w:val="en-US" w:eastAsia="zh-CN"/>
          </w:rPr>
          <w:t>某一公司</w:t>
        </w:r>
      </w:ins>
      <w:ins w:id="6327" w:author="小峰 [2]" w:date="2024-05-14T19:49:04Z">
        <w:r>
          <w:rPr>
            <w:rFonts w:hint="eastAsia"/>
            <w:lang w:val="en-US" w:eastAsia="zh-CN"/>
          </w:rPr>
          <w:t>制定</w:t>
        </w:r>
      </w:ins>
      <w:ins w:id="6328" w:author="小峰 [2]" w:date="2024-05-14T19:49:05Z">
        <w:r>
          <w:rPr>
            <w:rFonts w:hint="eastAsia"/>
            <w:lang w:val="en-US" w:eastAsia="zh-CN"/>
          </w:rPr>
          <w:t>的</w:t>
        </w:r>
      </w:ins>
      <w:ins w:id="6329" w:author="小峰 [2]" w:date="2024-05-14T19:49:07Z">
        <w:r>
          <w:rPr>
            <w:rFonts w:hint="eastAsia"/>
            <w:lang w:val="en-US" w:eastAsia="zh-CN"/>
          </w:rPr>
          <w:t>标准，</w:t>
        </w:r>
      </w:ins>
      <w:ins w:id="6330" w:author="小峰 [2]" w:date="2024-05-14T19:49:11Z">
        <w:r>
          <w:rPr>
            <w:rFonts w:hint="eastAsia"/>
            <w:lang w:val="en-US" w:eastAsia="zh-CN"/>
          </w:rPr>
          <w:t>而是</w:t>
        </w:r>
      </w:ins>
      <w:ins w:id="6331" w:author="小峰 [2]" w:date="2024-05-14T19:49:15Z">
        <w:r>
          <w:rPr>
            <w:rFonts w:hint="eastAsia"/>
            <w:lang w:val="en-US" w:eastAsia="zh-CN"/>
          </w:rPr>
          <w:t>大多数</w:t>
        </w:r>
      </w:ins>
      <w:ins w:id="6332" w:author="小峰 [2]" w:date="2024-05-14T19:49:18Z">
        <w:r>
          <w:rPr>
            <w:rFonts w:hint="eastAsia"/>
            <w:lang w:val="en-US" w:eastAsia="zh-CN"/>
          </w:rPr>
          <w:t>厂商</w:t>
        </w:r>
      </w:ins>
      <w:ins w:id="6333" w:author="小峰 [2]" w:date="2024-05-14T19:49:19Z">
        <w:r>
          <w:rPr>
            <w:rFonts w:hint="eastAsia"/>
            <w:lang w:val="en-US" w:eastAsia="zh-CN"/>
          </w:rPr>
          <w:t>为了</w:t>
        </w:r>
      </w:ins>
      <w:ins w:id="6334" w:author="小峰 [2]" w:date="2024-05-14T19:49:24Z">
        <w:r>
          <w:rPr>
            <w:rFonts w:hint="eastAsia"/>
            <w:lang w:val="en-US" w:eastAsia="zh-CN"/>
          </w:rPr>
          <w:t>同意</w:t>
        </w:r>
      </w:ins>
      <w:ins w:id="6335" w:author="小峰 [2]" w:date="2024-05-14T19:49:27Z">
        <w:r>
          <w:rPr>
            <w:rFonts w:hint="eastAsia"/>
            <w:lang w:val="en-US" w:eastAsia="zh-CN"/>
          </w:rPr>
          <w:t>采用</w:t>
        </w:r>
      </w:ins>
      <w:ins w:id="6336" w:author="小峰 [2]" w:date="2024-05-14T19:49:33Z">
        <w:r>
          <w:rPr>
            <w:rFonts w:hint="eastAsia"/>
            <w:lang w:val="en-US" w:eastAsia="zh-CN"/>
          </w:rPr>
          <w:t>标准</w:t>
        </w:r>
      </w:ins>
      <w:ins w:id="6337" w:author="小峰 [2]" w:date="2024-05-14T19:49:40Z">
        <w:r>
          <w:rPr>
            <w:rFonts w:hint="eastAsia"/>
            <w:lang w:val="en-US" w:eastAsia="zh-CN"/>
          </w:rPr>
          <w:t>。</w:t>
        </w:r>
      </w:ins>
      <w:ins w:id="6338" w:author="小峰 [2]" w:date="2024-05-14T19:49:48Z">
        <w:r>
          <w:rPr>
            <w:rFonts w:hint="eastAsia"/>
            <w:lang w:val="en-US" w:eastAsia="zh-CN"/>
          </w:rPr>
          <w:t>在</w:t>
        </w:r>
      </w:ins>
      <w:ins w:id="6339" w:author="小峰 [2]" w:date="2024-05-14T19:49:50Z">
        <w:r>
          <w:rPr>
            <w:rFonts w:hint="eastAsia"/>
            <w:lang w:val="en-US" w:eastAsia="zh-CN"/>
          </w:rPr>
          <w:t>个人</w:t>
        </w:r>
      </w:ins>
      <w:ins w:id="6340" w:author="小峰 [2]" w:date="2024-05-14T19:49:53Z">
        <w:r>
          <w:rPr>
            <w:rFonts w:hint="eastAsia"/>
            <w:lang w:val="en-US" w:eastAsia="zh-CN"/>
          </w:rPr>
          <w:t>电脑</w:t>
        </w:r>
      </w:ins>
      <w:ins w:id="6341" w:author="小峰 [2]" w:date="2024-05-14T19:49:55Z">
        <w:r>
          <w:rPr>
            <w:rFonts w:hint="eastAsia"/>
            <w:lang w:val="en-US" w:eastAsia="zh-CN"/>
          </w:rPr>
          <w:t>诞生</w:t>
        </w:r>
      </w:ins>
      <w:ins w:id="6342" w:author="小峰 [2]" w:date="2024-05-14T19:49:57Z">
        <w:r>
          <w:rPr>
            <w:rFonts w:hint="eastAsia"/>
            <w:lang w:val="en-US" w:eastAsia="zh-CN"/>
          </w:rPr>
          <w:t>之前</w:t>
        </w:r>
      </w:ins>
      <w:ins w:id="6343" w:author="小峰 [2]" w:date="2024-05-14T19:50:00Z">
        <w:r>
          <w:rPr>
            <w:rFonts w:hint="eastAsia"/>
            <w:lang w:val="en-US" w:eastAsia="zh-CN"/>
          </w:rPr>
          <w:t>就有</w:t>
        </w:r>
      </w:ins>
      <w:ins w:id="6344" w:author="小峰 [2]" w:date="2024-05-14T19:50:02Z">
        <w:r>
          <w:rPr>
            <w:rFonts w:hint="eastAsia"/>
            <w:lang w:val="en-US" w:eastAsia="zh-CN"/>
          </w:rPr>
          <w:t>串口，</w:t>
        </w:r>
      </w:ins>
      <w:ins w:id="6345" w:author="小峰 [2]" w:date="2024-05-14T19:50:15Z">
        <w:r>
          <w:rPr>
            <w:rFonts w:hint="eastAsia"/>
            <w:lang w:val="en-US" w:eastAsia="zh-CN"/>
          </w:rPr>
          <w:t>当时</w:t>
        </w:r>
      </w:ins>
      <w:ins w:id="6346" w:author="小峰 [2]" w:date="2024-05-14T19:50:17Z">
        <w:r>
          <w:rPr>
            <w:rFonts w:hint="eastAsia"/>
            <w:lang w:val="en-US" w:eastAsia="zh-CN"/>
          </w:rPr>
          <w:t>每个</w:t>
        </w:r>
      </w:ins>
      <w:ins w:id="6347" w:author="小峰 [2]" w:date="2024-05-14T19:50:19Z">
        <w:r>
          <w:rPr>
            <w:rFonts w:hint="eastAsia"/>
            <w:lang w:val="en-US" w:eastAsia="zh-CN"/>
          </w:rPr>
          <w:t>厂商</w:t>
        </w:r>
      </w:ins>
      <w:ins w:id="6348" w:author="小峰 [2]" w:date="2024-05-14T19:50:21Z">
        <w:r>
          <w:rPr>
            <w:rFonts w:hint="eastAsia"/>
            <w:lang w:val="en-US" w:eastAsia="zh-CN"/>
          </w:rPr>
          <w:t>都有</w:t>
        </w:r>
      </w:ins>
      <w:ins w:id="6349" w:author="小峰 [2]" w:date="2024-05-14T19:50:22Z">
        <w:r>
          <w:rPr>
            <w:rFonts w:hint="eastAsia"/>
            <w:lang w:val="en-US" w:eastAsia="zh-CN"/>
          </w:rPr>
          <w:t>自己</w:t>
        </w:r>
      </w:ins>
      <w:ins w:id="6350" w:author="小峰 [2]" w:date="2024-05-14T19:50:23Z">
        <w:r>
          <w:rPr>
            <w:rFonts w:hint="eastAsia"/>
            <w:lang w:val="en-US" w:eastAsia="zh-CN"/>
          </w:rPr>
          <w:t>的</w:t>
        </w:r>
      </w:ins>
      <w:ins w:id="6351" w:author="小峰 [2]" w:date="2024-05-14T19:50:27Z">
        <w:r>
          <w:rPr>
            <w:rFonts w:hint="eastAsia"/>
            <w:lang w:val="en-US" w:eastAsia="zh-CN"/>
          </w:rPr>
          <w:t>通信</w:t>
        </w:r>
      </w:ins>
      <w:ins w:id="6352" w:author="小峰 [2]" w:date="2024-05-14T19:50:29Z">
        <w:r>
          <w:rPr>
            <w:rFonts w:hint="eastAsia"/>
            <w:lang w:val="en-US" w:eastAsia="zh-CN"/>
          </w:rPr>
          <w:t>标准</w:t>
        </w:r>
      </w:ins>
      <w:ins w:id="6353" w:author="小峰 [2]" w:date="2024-05-14T19:50:30Z">
        <w:r>
          <w:rPr>
            <w:rFonts w:hint="eastAsia"/>
            <w:lang w:val="en-US" w:eastAsia="zh-CN"/>
          </w:rPr>
          <w:t>，</w:t>
        </w:r>
      </w:ins>
      <w:ins w:id="6354" w:author="小峰 [2]" w:date="2024-05-14T19:50:35Z">
        <w:r>
          <w:rPr>
            <w:rFonts w:hint="eastAsia"/>
            <w:lang w:val="en-US" w:eastAsia="zh-CN"/>
          </w:rPr>
          <w:t>后来</w:t>
        </w:r>
      </w:ins>
      <w:ins w:id="6355" w:author="小峰 [2]" w:date="2024-05-14T19:50:47Z">
        <w:r>
          <w:rPr>
            <w:rFonts w:hint="eastAsia"/>
            <w:lang w:val="en-US" w:eastAsia="zh-CN"/>
          </w:rPr>
          <w:t>无线电制造商协会（Radio Manufacturers' Association：RMA，现：美国电子工业协会（EIA））联合贝尔实验室在1970年代一起制定了一个标准</w:t>
        </w:r>
      </w:ins>
      <w:ins w:id="6356" w:author="小峰 [2]" w:date="2024-05-14T19:51:09Z">
        <w:r>
          <w:rPr>
            <w:rFonts w:hint="eastAsia"/>
            <w:lang w:val="en-US" w:eastAsia="zh-CN"/>
          </w:rPr>
          <w:t>，</w:t>
        </w:r>
      </w:ins>
      <w:ins w:id="6357" w:author="小峰 [2]" w:date="2024-05-14T19:51:16Z">
        <w:r>
          <w:rPr>
            <w:rFonts w:hint="eastAsia"/>
            <w:lang w:val="en-US" w:eastAsia="zh-CN"/>
          </w:rPr>
          <w:t>第一个</w:t>
        </w:r>
      </w:ins>
      <w:ins w:id="6358" w:author="小峰 [2]" w:date="2024-05-14T19:51:19Z">
        <w:r>
          <w:rPr>
            <w:rFonts w:hint="eastAsia"/>
            <w:lang w:val="en-US" w:eastAsia="zh-CN"/>
          </w:rPr>
          <w:t>通用</w:t>
        </w:r>
      </w:ins>
      <w:ins w:id="6359" w:author="小峰 [2]" w:date="2024-05-14T19:51:23Z">
        <w:r>
          <w:rPr>
            <w:rFonts w:hint="eastAsia"/>
            <w:lang w:val="en-US" w:eastAsia="zh-CN"/>
          </w:rPr>
          <w:t>串口</w:t>
        </w:r>
      </w:ins>
      <w:ins w:id="6360" w:author="小峰 [2]" w:date="2024-05-14T19:51:26Z">
        <w:r>
          <w:rPr>
            <w:rFonts w:hint="eastAsia"/>
            <w:lang w:val="en-US" w:eastAsia="zh-CN"/>
          </w:rPr>
          <w:t>标准</w:t>
        </w:r>
      </w:ins>
      <w:ins w:id="6361" w:author="小峰 [2]" w:date="2024-05-14T19:51:36Z">
        <w:r>
          <w:rPr>
            <w:rFonts w:hint="eastAsia"/>
            <w:lang w:val="en-US" w:eastAsia="zh-CN"/>
          </w:rPr>
          <w:t>RS</w:t>
        </w:r>
      </w:ins>
      <w:ins w:id="6362" w:author="小峰 [2]" w:date="2024-05-14T19:51:38Z">
        <w:r>
          <w:rPr>
            <w:rFonts w:hint="eastAsia"/>
            <w:lang w:val="en-US" w:eastAsia="zh-CN"/>
          </w:rPr>
          <w:t>-232</w:t>
        </w:r>
      </w:ins>
      <w:ins w:id="6363" w:author="小峰 [2]" w:date="2024-05-14T19:51:40Z">
        <w:r>
          <w:rPr>
            <w:rFonts w:hint="eastAsia"/>
            <w:lang w:val="en-US" w:eastAsia="zh-CN"/>
          </w:rPr>
          <w:t>就</w:t>
        </w:r>
      </w:ins>
      <w:ins w:id="6364" w:author="小峰 [2]" w:date="2024-05-14T19:51:42Z">
        <w:r>
          <w:rPr>
            <w:rFonts w:hint="eastAsia"/>
            <w:lang w:val="en-US" w:eastAsia="zh-CN"/>
          </w:rPr>
          <w:t>诞生</w:t>
        </w:r>
      </w:ins>
      <w:ins w:id="6365" w:author="小峰 [2]" w:date="2024-05-14T19:51:45Z">
        <w:r>
          <w:rPr>
            <w:rFonts w:hint="eastAsia"/>
            <w:lang w:val="en-US" w:eastAsia="zh-CN"/>
          </w:rPr>
          <w:t>了</w:t>
        </w:r>
      </w:ins>
      <w:ins w:id="6366" w:author="小峰 [2]" w:date="2024-05-14T19:51:50Z">
        <w:r>
          <w:rPr>
            <w:rFonts w:hint="eastAsia"/>
            <w:lang w:val="en-US" w:eastAsia="zh-CN"/>
          </w:rPr>
          <w:t>，</w:t>
        </w:r>
      </w:ins>
      <w:ins w:id="6367" w:author="小峰 [2]" w:date="2024-05-14T19:51:51Z">
        <w:r>
          <w:rPr>
            <w:rFonts w:hint="eastAsia"/>
            <w:lang w:val="en-US" w:eastAsia="zh-CN"/>
          </w:rPr>
          <w:t>随着</w:t>
        </w:r>
      </w:ins>
      <w:ins w:id="6368" w:author="小峰 [2]" w:date="2024-05-14T19:51:53Z">
        <w:r>
          <w:rPr>
            <w:rFonts w:hint="eastAsia"/>
            <w:lang w:val="en-US" w:eastAsia="zh-CN"/>
          </w:rPr>
          <w:t>后来</w:t>
        </w:r>
      </w:ins>
      <w:ins w:id="6369" w:author="小峰 [2]" w:date="2024-05-14T19:52:05Z">
        <w:r>
          <w:rPr>
            <w:rFonts w:hint="eastAsia"/>
            <w:lang w:val="en-US" w:eastAsia="zh-CN"/>
          </w:rPr>
          <w:t>技术的</w:t>
        </w:r>
      </w:ins>
      <w:ins w:id="6370" w:author="小峰 [2]" w:date="2024-05-14T19:52:08Z">
        <w:r>
          <w:rPr>
            <w:rFonts w:hint="eastAsia"/>
            <w:lang w:val="en-US" w:eastAsia="zh-CN"/>
          </w:rPr>
          <w:t>快速</w:t>
        </w:r>
      </w:ins>
      <w:ins w:id="6371" w:author="小峰 [2]" w:date="2024-05-14T19:51:56Z">
        <w:r>
          <w:rPr>
            <w:rFonts w:hint="eastAsia"/>
            <w:lang w:val="en-US" w:eastAsia="zh-CN"/>
          </w:rPr>
          <w:t>发展</w:t>
        </w:r>
      </w:ins>
      <w:ins w:id="6372" w:author="小峰 [2]" w:date="2024-05-14T19:52:09Z">
        <w:r>
          <w:rPr>
            <w:rFonts w:hint="eastAsia"/>
            <w:lang w:val="en-US" w:eastAsia="zh-CN"/>
          </w:rPr>
          <w:t>，</w:t>
        </w:r>
      </w:ins>
      <w:ins w:id="6373" w:author="小峰 [2]" w:date="2024-05-14T19:52:18Z">
        <w:r>
          <w:rPr>
            <w:rFonts w:hint="eastAsia"/>
            <w:lang w:val="en-US" w:eastAsia="zh-CN"/>
          </w:rPr>
          <w:t>PCB</w:t>
        </w:r>
      </w:ins>
      <w:ins w:id="6374" w:author="小峰 [2]" w:date="2024-05-14T19:52:20Z">
        <w:r>
          <w:rPr>
            <w:rFonts w:hint="eastAsia"/>
            <w:lang w:val="en-US" w:eastAsia="zh-CN"/>
          </w:rPr>
          <w:t>板子</w:t>
        </w:r>
      </w:ins>
      <w:ins w:id="6375" w:author="小峰 [2]" w:date="2024-05-14T19:52:28Z">
        <w:r>
          <w:rPr>
            <w:rFonts w:hint="eastAsia"/>
            <w:lang w:val="en-US" w:eastAsia="zh-CN"/>
          </w:rPr>
          <w:t>越来越小</w:t>
        </w:r>
      </w:ins>
      <w:ins w:id="6376" w:author="小峰 [2]" w:date="2024-05-14T19:52:29Z">
        <w:r>
          <w:rPr>
            <w:rFonts w:hint="eastAsia"/>
            <w:lang w:val="en-US" w:eastAsia="zh-CN"/>
          </w:rPr>
          <w:t>，</w:t>
        </w:r>
      </w:ins>
      <w:ins w:id="6377" w:author="小峰 [2]" w:date="2024-05-14T19:52:44Z">
        <w:r>
          <w:rPr>
            <w:rFonts w:hint="eastAsia"/>
            <w:lang w:val="en-US" w:eastAsia="zh-CN"/>
          </w:rPr>
          <w:t>原本</w:t>
        </w:r>
      </w:ins>
      <w:ins w:id="6378" w:author="小峰 [2]" w:date="2024-05-14T19:52:49Z">
        <w:r>
          <w:rPr>
            <w:rFonts w:hint="eastAsia"/>
            <w:lang w:val="en-US" w:eastAsia="zh-CN"/>
          </w:rPr>
          <w:t>DB</w:t>
        </w:r>
      </w:ins>
      <w:ins w:id="6379" w:author="小峰 [2]" w:date="2024-05-14T19:52:52Z">
        <w:r>
          <w:rPr>
            <w:rFonts w:hint="eastAsia"/>
            <w:lang w:val="en-US" w:eastAsia="zh-CN"/>
          </w:rPr>
          <w:t>2</w:t>
        </w:r>
      </w:ins>
      <w:ins w:id="6380" w:author="小峰 [2]" w:date="2024-05-14T19:52:54Z">
        <w:r>
          <w:rPr>
            <w:rFonts w:hint="eastAsia"/>
            <w:lang w:val="en-US" w:eastAsia="zh-CN"/>
          </w:rPr>
          <w:t>5</w:t>
        </w:r>
      </w:ins>
      <w:ins w:id="6381" w:author="小峰 [2]" w:date="2024-05-14T19:52:59Z">
        <w:r>
          <w:rPr>
            <w:rFonts w:hint="eastAsia"/>
            <w:lang w:val="en-US" w:eastAsia="zh-CN"/>
          </w:rPr>
          <w:t>针</w:t>
        </w:r>
      </w:ins>
      <w:ins w:id="6382" w:author="小峰 [2]" w:date="2024-05-14T19:53:01Z">
        <w:r>
          <w:rPr>
            <w:rFonts w:hint="eastAsia"/>
            <w:lang w:val="en-US" w:eastAsia="zh-CN"/>
          </w:rPr>
          <w:t>串</w:t>
        </w:r>
      </w:ins>
      <w:ins w:id="6383" w:author="小峰 [2]" w:date="2024-05-14T19:53:02Z">
        <w:r>
          <w:rPr>
            <w:rFonts w:hint="eastAsia"/>
            <w:lang w:val="en-US" w:eastAsia="zh-CN"/>
          </w:rPr>
          <w:t>口</w:t>
        </w:r>
      </w:ins>
      <w:ins w:id="6384" w:author="小峰 [2]" w:date="2024-05-14T19:53:04Z">
        <w:r>
          <w:rPr>
            <w:rFonts w:hint="eastAsia"/>
            <w:lang w:val="en-US" w:eastAsia="zh-CN"/>
          </w:rPr>
          <w:t>变成了</w:t>
        </w:r>
      </w:ins>
      <w:ins w:id="6385" w:author="小峰 [2]" w:date="2024-05-14T19:53:11Z">
        <w:r>
          <w:rPr>
            <w:rFonts w:hint="eastAsia"/>
            <w:lang w:val="en-US" w:eastAsia="zh-CN"/>
          </w:rPr>
          <w:t>DB</w:t>
        </w:r>
      </w:ins>
      <w:ins w:id="6386" w:author="小峰 [2]" w:date="2024-05-14T19:53:13Z">
        <w:r>
          <w:rPr>
            <w:rFonts w:hint="eastAsia"/>
            <w:lang w:val="en-US" w:eastAsia="zh-CN"/>
          </w:rPr>
          <w:t>9</w:t>
        </w:r>
      </w:ins>
      <w:ins w:id="6387" w:author="小峰 [2]" w:date="2024-05-14T19:53:17Z">
        <w:r>
          <w:rPr>
            <w:rFonts w:hint="eastAsia"/>
            <w:lang w:val="en-US" w:eastAsia="zh-CN"/>
          </w:rPr>
          <w:t>针</w:t>
        </w:r>
      </w:ins>
      <w:ins w:id="6388" w:author="小峰 [2]" w:date="2024-05-14T19:53:18Z">
        <w:r>
          <w:rPr>
            <w:rFonts w:hint="eastAsia"/>
            <w:lang w:val="en-US" w:eastAsia="zh-CN"/>
          </w:rPr>
          <w:t>串口</w:t>
        </w:r>
      </w:ins>
      <w:ins w:id="6389" w:author="小峰 [2]" w:date="2024-05-14T19:53:19Z">
        <w:r>
          <w:rPr>
            <w:rFonts w:hint="eastAsia"/>
            <w:lang w:val="en-US" w:eastAsia="zh-CN"/>
          </w:rPr>
          <w:t>，</w:t>
        </w:r>
      </w:ins>
      <w:ins w:id="6390" w:author="小峰 [2]" w:date="2024-05-14T19:53:22Z">
        <w:r>
          <w:rPr>
            <w:rFonts w:hint="eastAsia"/>
            <w:lang w:val="en-US" w:eastAsia="zh-CN"/>
          </w:rPr>
          <w:t>协议</w:t>
        </w:r>
      </w:ins>
      <w:ins w:id="6391" w:author="小峰 [2]" w:date="2024-05-14T19:53:32Z">
        <w:r>
          <w:rPr>
            <w:rFonts w:hint="eastAsia"/>
            <w:lang w:val="en-US" w:eastAsia="zh-CN"/>
          </w:rPr>
          <w:t>依然是</w:t>
        </w:r>
      </w:ins>
      <w:ins w:id="6392" w:author="小峰 [2]" w:date="2024-05-14T19:53:34Z">
        <w:r>
          <w:rPr>
            <w:rFonts w:hint="eastAsia"/>
            <w:lang w:val="en-US" w:eastAsia="zh-CN"/>
          </w:rPr>
          <w:t>RS</w:t>
        </w:r>
      </w:ins>
      <w:ins w:id="6393" w:author="小峰 [2]" w:date="2024-05-14T19:53:35Z">
        <w:r>
          <w:rPr>
            <w:rFonts w:hint="eastAsia"/>
            <w:lang w:val="en-US" w:eastAsia="zh-CN"/>
          </w:rPr>
          <w:t>-232</w:t>
        </w:r>
      </w:ins>
      <w:ins w:id="6394" w:author="小峰 [2]" w:date="2024-05-14T19:53:44Z">
        <w:r>
          <w:rPr>
            <w:rFonts w:hint="eastAsia"/>
            <w:lang w:val="en-US" w:eastAsia="zh-CN"/>
          </w:rPr>
          <w:t>，</w:t>
        </w:r>
      </w:ins>
      <w:ins w:id="6395" w:author="小峰 [2]" w:date="2024-05-14T19:53:45Z">
        <w:r>
          <w:rPr>
            <w:rFonts w:hint="eastAsia"/>
            <w:lang w:val="en-US" w:eastAsia="zh-CN"/>
          </w:rPr>
          <w:t>但是</w:t>
        </w:r>
      </w:ins>
      <w:ins w:id="6396" w:author="小峰 [2]" w:date="2024-05-14T19:53:47Z">
        <w:r>
          <w:rPr>
            <w:rFonts w:hint="eastAsia"/>
            <w:lang w:val="en-US" w:eastAsia="zh-CN"/>
          </w:rPr>
          <w:t>DB</w:t>
        </w:r>
      </w:ins>
      <w:ins w:id="6397" w:author="小峰 [2]" w:date="2024-05-14T19:53:49Z">
        <w:r>
          <w:rPr>
            <w:rFonts w:hint="eastAsia"/>
            <w:lang w:val="en-US" w:eastAsia="zh-CN"/>
          </w:rPr>
          <w:t>9</w:t>
        </w:r>
      </w:ins>
      <w:ins w:id="6398" w:author="小峰 [2]" w:date="2024-05-14T19:53:57Z">
        <w:r>
          <w:rPr>
            <w:rFonts w:hint="eastAsia"/>
            <w:lang w:val="en-US" w:eastAsia="zh-CN"/>
          </w:rPr>
          <w:t>需要</w:t>
        </w:r>
      </w:ins>
      <w:ins w:id="6399" w:author="小峰 [2]" w:date="2024-05-14T19:54:00Z">
        <w:r>
          <w:rPr>
            <w:rFonts w:hint="eastAsia"/>
            <w:lang w:val="en-US" w:eastAsia="zh-CN"/>
          </w:rPr>
          <w:t>厂</w:t>
        </w:r>
      </w:ins>
      <w:ins w:id="6400" w:author="小峰 [2]" w:date="2024-05-14T19:54:02Z">
        <w:r>
          <w:rPr>
            <w:rFonts w:hint="eastAsia"/>
            <w:lang w:val="en-US" w:eastAsia="zh-CN"/>
          </w:rPr>
          <w:t>商</w:t>
        </w:r>
      </w:ins>
      <w:ins w:id="6401" w:author="小峰 [2]" w:date="2024-05-14T19:54:04Z">
        <w:r>
          <w:rPr>
            <w:rFonts w:hint="eastAsia"/>
            <w:lang w:val="en-US" w:eastAsia="zh-CN"/>
          </w:rPr>
          <w:t>自己</w:t>
        </w:r>
      </w:ins>
      <w:ins w:id="6402" w:author="小峰 [2]" w:date="2024-05-14T19:54:05Z">
        <w:r>
          <w:rPr>
            <w:rFonts w:hint="eastAsia"/>
            <w:lang w:val="en-US" w:eastAsia="zh-CN"/>
          </w:rPr>
          <w:t>去</w:t>
        </w:r>
      </w:ins>
      <w:ins w:id="6403" w:author="小峰 [2]" w:date="2024-05-14T19:54:07Z">
        <w:r>
          <w:rPr>
            <w:rFonts w:hint="eastAsia"/>
            <w:lang w:val="en-US" w:eastAsia="zh-CN"/>
          </w:rPr>
          <w:t>定义</w:t>
        </w:r>
      </w:ins>
      <w:ins w:id="6404" w:author="小峰 [2]" w:date="2024-05-14T19:54:08Z">
        <w:r>
          <w:rPr>
            <w:rFonts w:hint="eastAsia"/>
            <w:lang w:val="en-US" w:eastAsia="zh-CN"/>
          </w:rPr>
          <w:t>，</w:t>
        </w:r>
      </w:ins>
      <w:ins w:id="6405" w:author="小峰 [2]" w:date="2024-05-14T19:54:09Z">
        <w:r>
          <w:rPr>
            <w:rFonts w:hint="eastAsia"/>
            <w:lang w:val="en-US" w:eastAsia="zh-CN"/>
          </w:rPr>
          <w:t>这就</w:t>
        </w:r>
      </w:ins>
      <w:ins w:id="6406" w:author="小峰 [2]" w:date="2024-05-14T19:54:11Z">
        <w:r>
          <w:rPr>
            <w:rFonts w:hint="eastAsia"/>
            <w:lang w:val="en-US" w:eastAsia="zh-CN"/>
          </w:rPr>
          <w:t>导致</w:t>
        </w:r>
      </w:ins>
      <w:ins w:id="6407" w:author="小峰 [2]" w:date="2024-05-14T19:54:17Z">
        <w:r>
          <w:rPr>
            <w:rFonts w:hint="eastAsia"/>
            <w:lang w:val="en-US" w:eastAsia="zh-CN"/>
          </w:rPr>
          <w:t>设计出来的</w:t>
        </w:r>
      </w:ins>
      <w:ins w:id="6408" w:author="小峰 [2]" w:date="2024-05-14T19:54:24Z">
        <w:r>
          <w:rPr>
            <w:rFonts w:hint="eastAsia"/>
            <w:lang w:val="en-US" w:eastAsia="zh-CN"/>
          </w:rPr>
          <w:t>商品</w:t>
        </w:r>
      </w:ins>
      <w:ins w:id="6409" w:author="小峰 [2]" w:date="2024-05-14T19:54:25Z">
        <w:r>
          <w:rPr>
            <w:rFonts w:hint="eastAsia"/>
            <w:lang w:val="en-US" w:eastAsia="zh-CN"/>
          </w:rPr>
          <w:t>功能</w:t>
        </w:r>
      </w:ins>
      <w:ins w:id="6410" w:author="小峰 [2]" w:date="2024-05-14T19:54:28Z">
        <w:r>
          <w:rPr>
            <w:rFonts w:hint="eastAsia"/>
            <w:lang w:val="en-US" w:eastAsia="zh-CN"/>
          </w:rPr>
          <w:t>一样</w:t>
        </w:r>
      </w:ins>
      <w:ins w:id="6411" w:author="小峰 [2]" w:date="2024-05-14T19:54:31Z">
        <w:r>
          <w:rPr>
            <w:rFonts w:hint="eastAsia"/>
            <w:lang w:val="en-US" w:eastAsia="zh-CN"/>
          </w:rPr>
          <w:t>却</w:t>
        </w:r>
      </w:ins>
      <w:ins w:id="6412" w:author="小峰 [2]" w:date="2024-05-14T19:54:32Z">
        <w:r>
          <w:rPr>
            <w:rFonts w:hint="eastAsia"/>
            <w:lang w:val="en-US" w:eastAsia="zh-CN"/>
          </w:rPr>
          <w:t>无法</w:t>
        </w:r>
      </w:ins>
      <w:ins w:id="6413" w:author="小峰 [2]" w:date="2024-05-14T19:54:33Z">
        <w:r>
          <w:rPr>
            <w:rFonts w:hint="eastAsia"/>
            <w:lang w:val="en-US" w:eastAsia="zh-CN"/>
          </w:rPr>
          <w:t>通信</w:t>
        </w:r>
      </w:ins>
      <w:ins w:id="6414" w:author="小峰 [2]" w:date="2024-05-14T19:54:35Z">
        <w:r>
          <w:rPr>
            <w:rFonts w:hint="eastAsia"/>
            <w:lang w:val="en-US" w:eastAsia="zh-CN"/>
          </w:rPr>
          <w:t>，</w:t>
        </w:r>
      </w:ins>
      <w:ins w:id="6415" w:author="小峰 [2]" w:date="2024-05-14T19:54:38Z">
        <w:r>
          <w:rPr>
            <w:rFonts w:hint="eastAsia"/>
            <w:lang w:val="en-US" w:eastAsia="zh-CN"/>
          </w:rPr>
          <w:t>最后</w:t>
        </w:r>
      </w:ins>
      <w:ins w:id="6416" w:author="小峰 [2]" w:date="2024-05-14T19:54:46Z">
        <w:r>
          <w:rPr>
            <w:rFonts w:hint="eastAsia"/>
            <w:lang w:val="en-US" w:eastAsia="zh-CN"/>
          </w:rPr>
          <w:t>IBM</w:t>
        </w:r>
      </w:ins>
      <w:ins w:id="6417" w:author="小峰 [2]" w:date="2024-05-14T19:54:47Z">
        <w:r>
          <w:rPr>
            <w:rFonts w:hint="eastAsia"/>
            <w:lang w:val="en-US" w:eastAsia="zh-CN"/>
          </w:rPr>
          <w:t>（</w:t>
        </w:r>
      </w:ins>
      <w:ins w:id="6418" w:author="小峰 [2]" w:date="2024-05-14T19:54:50Z">
        <w:r>
          <w:rPr>
            <w:rFonts w:hint="eastAsia"/>
            <w:lang w:val="en-US" w:eastAsia="zh-CN"/>
          </w:rPr>
          <w:t>国际商用机器公司</w:t>
        </w:r>
      </w:ins>
      <w:ins w:id="6419" w:author="小峰 [2]" w:date="2024-05-14T19:54:47Z">
        <w:r>
          <w:rPr>
            <w:rFonts w:hint="eastAsia"/>
            <w:lang w:val="en-US" w:eastAsia="zh-CN"/>
          </w:rPr>
          <w:t>）</w:t>
        </w:r>
      </w:ins>
      <w:ins w:id="6420" w:author="小峰 [2]" w:date="2024-05-14T19:54:55Z">
        <w:r>
          <w:rPr>
            <w:rFonts w:hint="eastAsia"/>
            <w:lang w:val="en-US" w:eastAsia="zh-CN"/>
          </w:rPr>
          <w:t>他</w:t>
        </w:r>
      </w:ins>
      <w:ins w:id="6421" w:author="小峰 [2]" w:date="2024-05-14T19:54:58Z">
        <w:r>
          <w:rPr>
            <w:rFonts w:hint="eastAsia"/>
            <w:lang w:val="en-US" w:eastAsia="zh-CN"/>
          </w:rPr>
          <w:t>规定</w:t>
        </w:r>
      </w:ins>
      <w:ins w:id="6422" w:author="小峰 [2]" w:date="2024-05-14T19:55:00Z">
        <w:r>
          <w:rPr>
            <w:rFonts w:hint="eastAsia"/>
            <w:lang w:val="en-US" w:eastAsia="zh-CN"/>
          </w:rPr>
          <w:t>了</w:t>
        </w:r>
      </w:ins>
      <w:ins w:id="6423" w:author="小峰 [2]" w:date="2024-05-14T19:55:04Z">
        <w:r>
          <w:rPr>
            <w:rFonts w:hint="eastAsia"/>
            <w:lang w:val="en-US" w:eastAsia="zh-CN"/>
          </w:rPr>
          <w:t>一种</w:t>
        </w:r>
      </w:ins>
      <w:ins w:id="6424" w:author="小峰 [2]" w:date="2024-05-14T19:55:05Z">
        <w:r>
          <w:rPr>
            <w:rFonts w:hint="eastAsia"/>
            <w:lang w:val="en-US" w:eastAsia="zh-CN"/>
          </w:rPr>
          <w:t>定义</w:t>
        </w:r>
      </w:ins>
      <w:ins w:id="6425" w:author="小峰 [2]" w:date="2024-05-14T19:55:06Z">
        <w:r>
          <w:rPr>
            <w:rFonts w:hint="eastAsia"/>
            <w:lang w:val="en-US" w:eastAsia="zh-CN"/>
          </w:rPr>
          <w:t>，</w:t>
        </w:r>
      </w:ins>
      <w:ins w:id="6426" w:author="小峰 [2]" w:date="2024-05-14T19:55:09Z">
        <w:r>
          <w:rPr>
            <w:rFonts w:hint="eastAsia"/>
            <w:lang w:val="en-US" w:eastAsia="zh-CN"/>
          </w:rPr>
          <w:t>大多数</w:t>
        </w:r>
      </w:ins>
      <w:ins w:id="6427" w:author="小峰 [2]" w:date="2024-05-14T19:55:12Z">
        <w:r>
          <w:rPr>
            <w:rFonts w:hint="eastAsia"/>
            <w:lang w:val="en-US" w:eastAsia="zh-CN"/>
          </w:rPr>
          <w:t>厂商</w:t>
        </w:r>
      </w:ins>
      <w:ins w:id="6428" w:author="小峰 [2]" w:date="2024-05-14T19:55:13Z">
        <w:r>
          <w:rPr>
            <w:rFonts w:hint="eastAsia"/>
            <w:lang w:val="en-US" w:eastAsia="zh-CN"/>
          </w:rPr>
          <w:t>为了</w:t>
        </w:r>
      </w:ins>
      <w:ins w:id="6429" w:author="小峰 [2]" w:date="2024-05-14T19:55:15Z">
        <w:r>
          <w:rPr>
            <w:rFonts w:hint="eastAsia"/>
            <w:lang w:val="en-US" w:eastAsia="zh-CN"/>
          </w:rPr>
          <w:t>同意</w:t>
        </w:r>
      </w:ins>
      <w:ins w:id="6430" w:author="小峰 [2]" w:date="2024-05-14T19:55:16Z">
        <w:r>
          <w:rPr>
            <w:rFonts w:hint="eastAsia"/>
            <w:lang w:val="en-US" w:eastAsia="zh-CN"/>
          </w:rPr>
          <w:t>也</w:t>
        </w:r>
      </w:ins>
      <w:ins w:id="6431" w:author="小峰 [2]" w:date="2024-05-14T19:55:18Z">
        <w:r>
          <w:rPr>
            <w:rFonts w:hint="eastAsia"/>
            <w:lang w:val="en-US" w:eastAsia="zh-CN"/>
          </w:rPr>
          <w:t>采用</w:t>
        </w:r>
      </w:ins>
      <w:ins w:id="6432" w:author="小峰 [2]" w:date="2024-05-14T19:55:20Z">
        <w:r>
          <w:rPr>
            <w:rFonts w:hint="eastAsia"/>
            <w:lang w:val="en-US" w:eastAsia="zh-CN"/>
          </w:rPr>
          <w:t>这个</w:t>
        </w:r>
      </w:ins>
      <w:ins w:id="6433" w:author="小峰 [2]" w:date="2024-05-14T19:55:22Z">
        <w:r>
          <w:rPr>
            <w:rFonts w:hint="eastAsia"/>
            <w:lang w:val="en-US" w:eastAsia="zh-CN"/>
          </w:rPr>
          <w:t>定义</w:t>
        </w:r>
      </w:ins>
      <w:ins w:id="6434" w:author="小峰 [2]" w:date="2024-05-14T19:55:23Z">
        <w:r>
          <w:rPr>
            <w:rFonts w:hint="eastAsia"/>
            <w:lang w:val="en-US" w:eastAsia="zh-CN"/>
          </w:rPr>
          <w:t>，</w:t>
        </w:r>
      </w:ins>
      <w:ins w:id="6435" w:author="小峰 [2]" w:date="2024-05-14T19:55:25Z">
        <w:r>
          <w:rPr>
            <w:rFonts w:hint="eastAsia"/>
            <w:lang w:val="en-US" w:eastAsia="zh-CN"/>
          </w:rPr>
          <w:t>所以</w:t>
        </w:r>
      </w:ins>
      <w:ins w:id="6436" w:author="小峰 [2]" w:date="2024-05-14T19:55:28Z">
        <w:r>
          <w:rPr>
            <w:rFonts w:hint="eastAsia"/>
            <w:lang w:val="en-US" w:eastAsia="zh-CN"/>
          </w:rPr>
          <w:t>IBM</w:t>
        </w:r>
      </w:ins>
      <w:ins w:id="6437" w:author="小峰 [2]" w:date="2024-05-14T19:55:29Z">
        <w:r>
          <w:rPr>
            <w:rFonts w:hint="eastAsia"/>
            <w:lang w:val="en-US" w:eastAsia="zh-CN"/>
          </w:rPr>
          <w:t>成为</w:t>
        </w:r>
      </w:ins>
      <w:ins w:id="6438" w:author="小峰 [2]" w:date="2024-05-14T19:55:31Z">
        <w:r>
          <w:rPr>
            <w:rFonts w:hint="eastAsia"/>
            <w:lang w:val="en-US" w:eastAsia="zh-CN"/>
          </w:rPr>
          <w:t>PC</w:t>
        </w:r>
      </w:ins>
      <w:ins w:id="6439" w:author="小峰 [2]" w:date="2024-05-14T19:55:37Z">
        <w:r>
          <w:rPr>
            <w:rFonts w:hint="eastAsia"/>
            <w:lang w:val="en-US" w:eastAsia="zh-CN"/>
          </w:rPr>
          <w:t>行业</w:t>
        </w:r>
      </w:ins>
      <w:ins w:id="6440" w:author="小峰 [2]" w:date="2024-05-14T19:55:38Z">
        <w:r>
          <w:rPr>
            <w:rFonts w:hint="eastAsia"/>
            <w:lang w:val="en-US" w:eastAsia="zh-CN"/>
          </w:rPr>
          <w:t>离</w:t>
        </w:r>
      </w:ins>
      <w:ins w:id="6441" w:author="小峰 [2]" w:date="2024-05-14T19:55:42Z">
        <w:r>
          <w:rPr>
            <w:rFonts w:hint="eastAsia"/>
            <w:lang w:val="en-US" w:eastAsia="zh-CN"/>
          </w:rPr>
          <w:t>DB</w:t>
        </w:r>
      </w:ins>
      <w:ins w:id="6442" w:author="小峰 [2]" w:date="2024-05-14T19:55:43Z">
        <w:r>
          <w:rPr>
            <w:rFonts w:hint="eastAsia"/>
            <w:lang w:val="en-US" w:eastAsia="zh-CN"/>
          </w:rPr>
          <w:t>9</w:t>
        </w:r>
      </w:ins>
      <w:ins w:id="6443" w:author="小峰 [2]" w:date="2024-05-14T19:55:47Z">
        <w:r>
          <w:rPr>
            <w:rFonts w:hint="eastAsia"/>
            <w:lang w:val="en-US" w:eastAsia="zh-CN"/>
          </w:rPr>
          <w:t>串口</w:t>
        </w:r>
      </w:ins>
      <w:ins w:id="6444" w:author="小峰 [2]" w:date="2024-05-14T19:56:02Z">
        <w:r>
          <w:rPr>
            <w:rFonts w:hint="eastAsia"/>
            <w:lang w:val="en-US" w:eastAsia="zh-CN"/>
          </w:rPr>
          <w:t>引脚</w:t>
        </w:r>
      </w:ins>
      <w:ins w:id="6445" w:author="小峰 [2]" w:date="2024-05-14T19:56:03Z">
        <w:r>
          <w:rPr>
            <w:rFonts w:hint="eastAsia"/>
            <w:lang w:val="en-US" w:eastAsia="zh-CN"/>
          </w:rPr>
          <w:t>关系</w:t>
        </w:r>
      </w:ins>
      <w:ins w:id="6446" w:author="小峰 [2]" w:date="2024-05-14T19:56:04Z">
        <w:r>
          <w:rPr>
            <w:rFonts w:hint="eastAsia"/>
            <w:lang w:val="en-US" w:eastAsia="zh-CN"/>
          </w:rPr>
          <w:t>的</w:t>
        </w:r>
      </w:ins>
      <w:ins w:id="6447" w:author="小峰 [2]" w:date="2024-05-14T19:56:07Z">
        <w:r>
          <w:rPr>
            <w:rFonts w:hint="eastAsia"/>
            <w:lang w:val="en-US" w:eastAsia="zh-CN"/>
          </w:rPr>
          <w:t>工业</w:t>
        </w:r>
      </w:ins>
      <w:ins w:id="6448" w:author="小峰 [2]" w:date="2024-05-14T19:56:08Z">
        <w:r>
          <w:rPr>
            <w:rFonts w:hint="eastAsia"/>
            <w:lang w:val="en-US" w:eastAsia="zh-CN"/>
          </w:rPr>
          <w:t>标准</w:t>
        </w:r>
      </w:ins>
      <w:ins w:id="6449" w:author="小峰 [2]" w:date="2024-05-14T19:56:18Z">
        <w:r>
          <w:rPr>
            <w:rFonts w:hint="eastAsia"/>
            <w:lang w:val="en-US" w:eastAsia="zh-CN"/>
          </w:rPr>
          <w:t>，</w:t>
        </w:r>
      </w:ins>
      <w:ins w:id="6450" w:author="小峰 [2]" w:date="2024-05-14T19:56:21Z">
        <w:r>
          <w:rPr>
            <w:rFonts w:hint="eastAsia"/>
            <w:lang w:val="en-US" w:eastAsia="zh-CN"/>
          </w:rPr>
          <w:t>到</w:t>
        </w:r>
      </w:ins>
      <w:ins w:id="6451" w:author="小峰 [2]" w:date="2024-05-14T19:56:40Z">
        <w:r>
          <w:rPr>
            <w:rFonts w:hint="eastAsia"/>
            <w:lang w:val="en-US" w:eastAsia="zh-CN"/>
          </w:rPr>
          <w:t>此</w:t>
        </w:r>
      </w:ins>
      <w:ins w:id="6452" w:author="小峰 [2]" w:date="2024-05-14T19:56:41Z">
        <w:r>
          <w:rPr>
            <w:rFonts w:hint="eastAsia"/>
            <w:lang w:val="en-US" w:eastAsia="zh-CN"/>
          </w:rPr>
          <w:t>UART</w:t>
        </w:r>
      </w:ins>
      <w:ins w:id="6453" w:author="小峰 [2]" w:date="2024-05-14T19:56:43Z">
        <w:r>
          <w:rPr>
            <w:rFonts w:hint="eastAsia"/>
            <w:lang w:val="en-US" w:eastAsia="zh-CN"/>
          </w:rPr>
          <w:t>才是</w:t>
        </w:r>
      </w:ins>
      <w:ins w:id="6454" w:author="小峰 [2]" w:date="2024-05-14T19:56:50Z">
        <w:r>
          <w:rPr>
            <w:rFonts w:hint="eastAsia"/>
            <w:lang w:val="en-US" w:eastAsia="zh-CN"/>
          </w:rPr>
          <w:t>真正</w:t>
        </w:r>
      </w:ins>
      <w:ins w:id="6455" w:author="小峰 [2]" w:date="2024-05-14T19:56:52Z">
        <w:r>
          <w:rPr>
            <w:rFonts w:hint="eastAsia"/>
            <w:lang w:val="en-US" w:eastAsia="zh-CN"/>
          </w:rPr>
          <w:t>出现</w:t>
        </w:r>
      </w:ins>
      <w:ins w:id="6456" w:author="小峰 [2]" w:date="2024-05-14T19:56:53Z">
        <w:r>
          <w:rPr>
            <w:rFonts w:hint="eastAsia"/>
            <w:lang w:val="en-US" w:eastAsia="zh-CN"/>
          </w:rPr>
          <w:t>。</w:t>
        </w:r>
      </w:ins>
    </w:p>
    <w:p>
      <w:pPr>
        <w:pStyle w:val="4"/>
        <w:rPr>
          <w:ins w:id="6458" w:author="小峰 [2]" w:date="2024-05-14T19:47:24Z"/>
          <w:rFonts w:hint="eastAsia"/>
          <w:lang w:val="en-US" w:eastAsia="zh-CN"/>
        </w:rPr>
        <w:pPrChange w:id="6457" w:author="小峰 [2]" w:date="2024-05-14T19:48:05Z">
          <w:pPr/>
        </w:pPrChange>
      </w:pPr>
      <w:ins w:id="6459" w:author="小峰 [2]" w:date="2024-05-14T19:47:12Z">
        <w:r>
          <w:rPr>
            <w:rFonts w:hint="eastAsia"/>
            <w:lang w:val="en-US" w:eastAsia="zh-CN"/>
          </w:rPr>
          <w:t>4</w:t>
        </w:r>
      </w:ins>
      <w:ins w:id="6460" w:author="小峰 [2]" w:date="2024-05-14T19:47:13Z">
        <w:r>
          <w:rPr>
            <w:rFonts w:hint="eastAsia"/>
            <w:lang w:val="en-US" w:eastAsia="zh-CN"/>
          </w:rPr>
          <w:t>.2.3</w:t>
        </w:r>
      </w:ins>
      <w:ins w:id="6461" w:author="小峰 [2]" w:date="2024-05-14T19:47:16Z">
        <w:r>
          <w:rPr>
            <w:rFonts w:hint="eastAsia"/>
            <w:lang w:val="en-US" w:eastAsia="zh-CN"/>
          </w:rPr>
          <w:t>UART</w:t>
        </w:r>
      </w:ins>
      <w:ins w:id="6462" w:author="小峰 [2]" w:date="2024-05-14T19:47:21Z">
        <w:r>
          <w:rPr>
            <w:rFonts w:hint="eastAsia"/>
            <w:lang w:val="en-US" w:eastAsia="zh-CN"/>
          </w:rPr>
          <w:t>技术</w:t>
        </w:r>
      </w:ins>
      <w:ins w:id="6463" w:author="小峰 [2]" w:date="2024-05-14T19:47:24Z">
        <w:r>
          <w:rPr>
            <w:rFonts w:hint="eastAsia"/>
            <w:lang w:val="en-US" w:eastAsia="zh-CN"/>
          </w:rPr>
          <w:t>概述</w:t>
        </w:r>
      </w:ins>
    </w:p>
    <w:p>
      <w:pPr>
        <w:rPr>
          <w:ins w:id="6464" w:author="小峰 [2]" w:date="2024-05-14T19:47:25Z"/>
          <w:rFonts w:hint="default"/>
          <w:lang w:val="en-US" w:eastAsia="zh-CN"/>
        </w:rPr>
      </w:pPr>
      <w:ins w:id="6465" w:author="小峰 [2]" w:date="2024-05-14T19:59:22Z">
        <w:r>
          <w:rPr>
            <w:rFonts w:hint="eastAsia"/>
            <w:lang w:val="en-US" w:eastAsia="zh-CN"/>
          </w:rPr>
          <w:tab/>
        </w:r>
      </w:ins>
      <w:ins w:id="6466" w:author="小峰 [2]" w:date="2024-05-14T19:59:28Z">
        <w:r>
          <w:rPr>
            <w:rFonts w:hint="eastAsia"/>
            <w:lang w:val="en-US" w:eastAsia="zh-CN"/>
          </w:rPr>
          <w:t>UART</w:t>
        </w:r>
      </w:ins>
      <w:ins w:id="6467" w:author="小峰 [2]" w:date="2024-05-14T19:59:30Z">
        <w:r>
          <w:rPr>
            <w:rFonts w:hint="eastAsia"/>
            <w:lang w:val="en-US" w:eastAsia="zh-CN"/>
          </w:rPr>
          <w:t>是</w:t>
        </w:r>
      </w:ins>
      <w:ins w:id="6468" w:author="小峰 [2]" w:date="2024-05-14T19:59:34Z">
        <w:r>
          <w:rPr>
            <w:rFonts w:hint="eastAsia"/>
            <w:lang w:val="en-US" w:eastAsia="zh-CN"/>
          </w:rPr>
          <w:t>一种</w:t>
        </w:r>
      </w:ins>
      <w:ins w:id="6469" w:author="小峰 [2]" w:date="2024-05-14T19:59:35Z">
        <w:r>
          <w:rPr>
            <w:rFonts w:hint="eastAsia"/>
            <w:lang w:val="en-US" w:eastAsia="zh-CN"/>
          </w:rPr>
          <w:t>通信</w:t>
        </w:r>
      </w:ins>
      <w:ins w:id="6470" w:author="小峰 [2]" w:date="2024-05-14T19:59:48Z">
        <w:r>
          <w:rPr>
            <w:rFonts w:hint="eastAsia"/>
            <w:lang w:val="en-US" w:eastAsia="zh-CN"/>
          </w:rPr>
          <w:t>串行</w:t>
        </w:r>
      </w:ins>
      <w:ins w:id="6471" w:author="小峰 [2]" w:date="2024-05-14T20:00:01Z">
        <w:r>
          <w:rPr>
            <w:rFonts w:hint="eastAsia"/>
            <w:lang w:val="en-US" w:eastAsia="zh-CN"/>
          </w:rPr>
          <w:t>总线</w:t>
        </w:r>
      </w:ins>
      <w:ins w:id="6472" w:author="小峰 [2]" w:date="2024-05-14T20:00:03Z">
        <w:r>
          <w:rPr>
            <w:rFonts w:hint="eastAsia"/>
            <w:lang w:val="en-US" w:eastAsia="zh-CN"/>
          </w:rPr>
          <w:t>，</w:t>
        </w:r>
      </w:ins>
      <w:ins w:id="6473" w:author="小峰 [2]" w:date="2024-05-14T20:00:09Z">
        <w:r>
          <w:rPr>
            <w:rFonts w:hint="eastAsia"/>
            <w:lang w:val="en-US" w:eastAsia="zh-CN"/>
          </w:rPr>
          <w:t>常常</w:t>
        </w:r>
      </w:ins>
      <w:ins w:id="6474" w:author="小峰 [2]" w:date="2024-05-14T20:00:14Z">
        <w:r>
          <w:rPr>
            <w:rFonts w:hint="eastAsia"/>
            <w:lang w:val="en-US" w:eastAsia="zh-CN"/>
          </w:rPr>
          <w:t>用于</w:t>
        </w:r>
      </w:ins>
      <w:ins w:id="6475" w:author="小峰 [2]" w:date="2024-05-14T20:00:22Z">
        <w:r>
          <w:rPr>
            <w:rFonts w:hint="eastAsia"/>
            <w:lang w:val="en-US" w:eastAsia="zh-CN"/>
          </w:rPr>
          <w:t>异步</w:t>
        </w:r>
      </w:ins>
      <w:ins w:id="6476" w:author="小峰 [2]" w:date="2024-05-14T20:00:23Z">
        <w:r>
          <w:rPr>
            <w:rFonts w:hint="eastAsia"/>
            <w:lang w:val="en-US" w:eastAsia="zh-CN"/>
          </w:rPr>
          <w:t>传输</w:t>
        </w:r>
      </w:ins>
      <w:ins w:id="6477" w:author="小峰 [2]" w:date="2024-05-14T20:07:14Z">
        <w:r>
          <w:rPr>
            <w:rFonts w:hint="eastAsia"/>
            <w:lang w:val="en-US" w:eastAsia="zh-CN"/>
          </w:rPr>
          <w:t>。</w:t>
        </w:r>
      </w:ins>
      <w:ins w:id="6478" w:author="小峰 [2]" w:date="2024-05-14T20:09:30Z">
        <w:r>
          <w:rPr>
            <w:rFonts w:hint="eastAsia"/>
            <w:lang w:val="en-US" w:eastAsia="zh-CN"/>
          </w:rPr>
          <w:t>从屋里</w:t>
        </w:r>
      </w:ins>
      <w:ins w:id="6479" w:author="小峰 [2]" w:date="2024-05-14T20:09:33Z">
        <w:r>
          <w:rPr>
            <w:rFonts w:hint="eastAsia"/>
            <w:lang w:val="en-US" w:eastAsia="zh-CN"/>
          </w:rPr>
          <w:t>结构</w:t>
        </w:r>
      </w:ins>
      <w:ins w:id="6480" w:author="小峰 [2]" w:date="2024-05-14T20:09:35Z">
        <w:r>
          <w:rPr>
            <w:rFonts w:hint="eastAsia"/>
            <w:lang w:val="en-US" w:eastAsia="zh-CN"/>
          </w:rPr>
          <w:t>来看</w:t>
        </w:r>
      </w:ins>
      <w:ins w:id="6481" w:author="小峰 [2]" w:date="2024-05-14T20:09:39Z">
        <w:r>
          <w:rPr>
            <w:rFonts w:hint="eastAsia"/>
            <w:lang w:val="en-US" w:eastAsia="zh-CN"/>
          </w:rPr>
          <w:t>，</w:t>
        </w:r>
      </w:ins>
      <w:bookmarkStart w:id="188" w:name="_GoBack"/>
      <w:bookmarkEnd w:id="188"/>
    </w:p>
    <w:p>
      <w:pPr>
        <w:pStyle w:val="4"/>
        <w:rPr>
          <w:ins w:id="6483" w:author="小峰 [2]" w:date="2024-05-14T19:47:25Z"/>
          <w:rFonts w:hint="default"/>
          <w:lang w:val="en-US" w:eastAsia="zh-CN"/>
        </w:rPr>
        <w:pPrChange w:id="6482" w:author="小峰 [2]" w:date="2024-05-14T19:48:09Z">
          <w:pPr/>
        </w:pPrChange>
      </w:pPr>
      <w:ins w:id="6484" w:author="小峰 [2]" w:date="2024-05-14T19:47:27Z">
        <w:r>
          <w:rPr>
            <w:rFonts w:hint="eastAsia"/>
            <w:lang w:val="en-US" w:eastAsia="zh-CN"/>
          </w:rPr>
          <w:t>4.2</w:t>
        </w:r>
      </w:ins>
      <w:ins w:id="6485" w:author="小峰 [2]" w:date="2024-05-14T19:47:28Z">
        <w:r>
          <w:rPr>
            <w:rFonts w:hint="eastAsia"/>
            <w:lang w:val="en-US" w:eastAsia="zh-CN"/>
          </w:rPr>
          <w:t>.4</w:t>
        </w:r>
      </w:ins>
      <w:ins w:id="6486" w:author="小峰 [2]" w:date="2024-05-14T19:47:32Z">
        <w:r>
          <w:rPr>
            <w:rFonts w:hint="eastAsia"/>
            <w:lang w:val="en-US" w:eastAsia="zh-CN"/>
          </w:rPr>
          <w:t>UART</w:t>
        </w:r>
      </w:ins>
      <w:ins w:id="6487" w:author="小峰 [2]" w:date="2024-05-14T19:47:48Z">
        <w:r>
          <w:rPr>
            <w:rFonts w:hint="eastAsia"/>
            <w:lang w:val="en-US" w:eastAsia="zh-CN"/>
          </w:rPr>
          <w:t>协议层</w:t>
        </w:r>
      </w:ins>
    </w:p>
    <w:p>
      <w:pPr>
        <w:rPr>
          <w:rFonts w:hint="default"/>
          <w:lang w:val="en-US" w:eastAsia="zh-CN"/>
        </w:rPr>
      </w:pPr>
    </w:p>
    <w:p>
      <w:pPr>
        <w:pStyle w:val="3"/>
        <w:spacing w:before="120"/>
      </w:pPr>
      <w:bookmarkStart w:id="163" w:name="_Toc25972"/>
      <w:bookmarkStart w:id="164" w:name="_Toc7604"/>
      <w:r>
        <w:t>4.3 本章小结</w:t>
      </w:r>
      <w:bookmarkEnd w:id="163"/>
      <w:bookmarkEnd w:id="164"/>
    </w:p>
    <w:p/>
    <w:p>
      <w:pPr>
        <w:pStyle w:val="2"/>
      </w:pPr>
      <w:bookmarkStart w:id="165" w:name="_Toc10027"/>
      <w:bookmarkStart w:id="166" w:name="_Toc16570"/>
      <w:bookmarkStart w:id="167" w:name="_Toc15705"/>
      <w:r>
        <w:rPr>
          <w:rFonts w:hint="eastAsia"/>
        </w:rPr>
        <w:t>第5章 简易智能手环软件方案设计</w:t>
      </w:r>
      <w:bookmarkEnd w:id="165"/>
      <w:bookmarkEnd w:id="166"/>
      <w:bookmarkEnd w:id="167"/>
    </w:p>
    <w:p>
      <w:r>
        <w:rPr>
          <w:rFonts w:hint="eastAsia"/>
        </w:rPr>
        <w:t>5.1软件系统总体方案设计</w:t>
      </w:r>
    </w:p>
    <w:p/>
    <w:p>
      <w:r>
        <w:rPr>
          <w:rFonts w:hint="eastAsia"/>
        </w:rPr>
        <w:t>5.2软件主程序设计</w:t>
      </w:r>
    </w:p>
    <w:p/>
    <w:p>
      <w:r>
        <w:rPr>
          <w:rFonts w:hint="eastAsia"/>
        </w:rPr>
        <w:t>5.3软件子程序设计</w:t>
      </w:r>
    </w:p>
    <w:p>
      <w:r>
        <w:rPr>
          <w:rFonts w:hint="eastAsia"/>
        </w:rPr>
        <w:t>5.3.1心率检测子程序</w:t>
      </w:r>
    </w:p>
    <w:p/>
    <w:p>
      <w:r>
        <w:rPr>
          <w:rFonts w:hint="eastAsia"/>
        </w:rPr>
        <w:t>5.3.2记步计算子程序</w:t>
      </w:r>
    </w:p>
    <w:p/>
    <w:p>
      <w:r>
        <w:rPr>
          <w:rFonts w:hint="eastAsia"/>
        </w:rPr>
        <w:t>5.3.3实时时钟子程序</w:t>
      </w:r>
    </w:p>
    <w:p/>
    <w:p>
      <w:r>
        <w:rPr>
          <w:rFonts w:hint="eastAsia"/>
        </w:rPr>
        <w:t>5.3.4显示子程序</w:t>
      </w:r>
    </w:p>
    <w:p/>
    <w:p>
      <w:r>
        <w:rPr>
          <w:rFonts w:hint="eastAsia"/>
        </w:rPr>
        <w:t>5.4本章小结</w:t>
      </w:r>
    </w:p>
    <w:p/>
    <w:p/>
    <w:p/>
    <w:p>
      <w:pPr>
        <w:pStyle w:val="2"/>
      </w:pPr>
      <w:bookmarkStart w:id="168" w:name="_Toc26730"/>
      <w:bookmarkStart w:id="169" w:name="_Toc5764"/>
      <w:bookmarkStart w:id="170" w:name="_Toc26010"/>
      <w:r>
        <w:rPr>
          <w:rFonts w:hint="eastAsia"/>
        </w:rPr>
        <w:t>第6章 简易智能手环实现效果及验证</w:t>
      </w:r>
      <w:bookmarkEnd w:id="168"/>
      <w:bookmarkEnd w:id="169"/>
      <w:bookmarkEnd w:id="170"/>
    </w:p>
    <w:p>
      <w:r>
        <w:rPr>
          <w:rFonts w:hint="eastAsia"/>
        </w:rPr>
        <w:t>6.1实物展示</w:t>
      </w:r>
    </w:p>
    <w:p/>
    <w:p>
      <w:r>
        <w:rPr>
          <w:rFonts w:hint="eastAsia"/>
        </w:rPr>
        <w:t>6.2功能性验证</w:t>
      </w:r>
    </w:p>
    <w:p/>
    <w:p>
      <w:r>
        <w:rPr>
          <w:rFonts w:hint="eastAsia"/>
        </w:rPr>
        <w:t>6.3本章小结</w:t>
      </w:r>
    </w:p>
    <w:p/>
    <w:p/>
    <w:p>
      <w:pPr>
        <w:pStyle w:val="2"/>
      </w:pPr>
      <w:bookmarkStart w:id="171" w:name="_Toc6185"/>
      <w:bookmarkStart w:id="172" w:name="_Toc20202"/>
      <w:bookmarkStart w:id="173" w:name="_Toc32500"/>
      <w:r>
        <w:rPr>
          <w:rFonts w:hint="eastAsia"/>
        </w:rPr>
        <w:t>第7章 总结与期望</w:t>
      </w:r>
      <w:bookmarkEnd w:id="171"/>
      <w:bookmarkEnd w:id="172"/>
      <w:bookmarkEnd w:id="173"/>
    </w:p>
    <w:p>
      <w:r>
        <w:rPr>
          <w:rFonts w:hint="eastAsia"/>
        </w:rPr>
        <w:t>7.1 总结</w:t>
      </w:r>
    </w:p>
    <w:p/>
    <w:p>
      <w:r>
        <w:rPr>
          <w:rFonts w:hint="eastAsia"/>
        </w:rPr>
        <w:t>7.2 期望</w:t>
      </w:r>
    </w:p>
    <w:p/>
    <w:p>
      <w:pPr>
        <w:pStyle w:val="2"/>
      </w:pPr>
      <w:bookmarkStart w:id="174" w:name="_Toc2907"/>
      <w:bookmarkStart w:id="175" w:name="_Toc9347"/>
      <w:bookmarkStart w:id="176" w:name="_Toc9448"/>
      <w:r>
        <w:rPr>
          <w:rFonts w:hint="eastAsia"/>
        </w:rPr>
        <w:t>致谢</w:t>
      </w:r>
      <w:bookmarkEnd w:id="174"/>
      <w:bookmarkEnd w:id="175"/>
      <w:bookmarkEnd w:id="176"/>
    </w:p>
    <w:p/>
    <w:p>
      <w:pPr>
        <w:pStyle w:val="2"/>
      </w:pPr>
      <w:bookmarkStart w:id="177" w:name="_Toc21460"/>
      <w:bookmarkStart w:id="178" w:name="_Toc2011"/>
      <w:bookmarkStart w:id="179" w:name="_Toc32563"/>
      <w:r>
        <w:rPr>
          <w:rFonts w:hint="eastAsia"/>
        </w:rPr>
        <w:t>参考文献</w:t>
      </w:r>
      <w:bookmarkEnd w:id="177"/>
      <w:bookmarkEnd w:id="178"/>
      <w:bookmarkEnd w:id="179"/>
    </w:p>
    <w:p>
      <w:pPr>
        <w:numPr>
          <w:ilvl w:val="0"/>
          <w:numId w:val="2"/>
        </w:numPr>
        <w:rPr>
          <w:rFonts w:ascii="宋体" w:hAnsi="宋体" w:cs="宋体"/>
          <w:sz w:val="21"/>
          <w:szCs w:val="21"/>
        </w:rPr>
      </w:pPr>
      <w:bookmarkStart w:id="180" w:name="_Ref7736"/>
      <w:r>
        <w:rPr>
          <w:rFonts w:hint="eastAsia" w:ascii="宋体" w:hAnsi="宋体" w:cs="宋体"/>
          <w:sz w:val="21"/>
          <w:szCs w:val="21"/>
        </w:rPr>
        <w:t>石恒兵. 基于智能手环的病人数据集成平台研究[D]. 兰州理工大学, 2021. DOI:10.27206/d.cnki.ggsgu.2021.000496.</w:t>
      </w:r>
      <w:bookmarkEnd w:id="180"/>
    </w:p>
    <w:p>
      <w:pPr>
        <w:rPr>
          <w:rFonts w:ascii="宋体" w:hAnsi="宋体" w:cs="宋体"/>
          <w:sz w:val="21"/>
          <w:szCs w:val="21"/>
        </w:rPr>
      </w:pPr>
    </w:p>
    <w:p>
      <w:pPr>
        <w:pStyle w:val="2"/>
      </w:pPr>
      <w:bookmarkStart w:id="181" w:name="_Toc29461"/>
      <w:bookmarkStart w:id="182" w:name="_Toc13545"/>
      <w:bookmarkStart w:id="183" w:name="_Toc25932"/>
      <w:r>
        <w:rPr>
          <w:rFonts w:hint="eastAsia"/>
        </w:rPr>
        <w:t>附录A</w:t>
      </w:r>
      <w:bookmarkEnd w:id="181"/>
      <w:bookmarkEnd w:id="182"/>
      <w:bookmarkEnd w:id="183"/>
    </w:p>
    <w:p/>
    <w:p>
      <w:pPr>
        <w:pStyle w:val="2"/>
      </w:pPr>
      <w:bookmarkStart w:id="184" w:name="_Toc27794"/>
      <w:bookmarkStart w:id="185" w:name="_Toc1989"/>
      <w:bookmarkStart w:id="186" w:name="_Toc16415"/>
      <w:r>
        <w:rPr>
          <w:rFonts w:hint="eastAsia"/>
        </w:rPr>
        <w:t>附录B</w:t>
      </w:r>
      <w:bookmarkEnd w:id="184"/>
      <w:bookmarkEnd w:id="185"/>
      <w:bookmarkEnd w:id="186"/>
    </w:p>
    <w:p/>
    <w:p>
      <w:pPr>
        <w:spacing w:line="440" w:lineRule="exact"/>
        <w:ind w:firstLine="480" w:firstLineChars="200"/>
      </w:pPr>
      <w:r>
        <w:br w:type="page"/>
      </w:r>
      <w:bookmarkStart w:id="187" w:name="参考文献范例"/>
      <w:bookmarkEnd w:id="187"/>
    </w:p>
    <w:sectPr>
      <w:headerReference r:id="rId15" w:type="default"/>
      <w:footerReference r:id="rId17" w:type="default"/>
      <w:headerReference r:id="rId16" w:type="even"/>
      <w:footerReference r:id="rId18" w:type="even"/>
      <w:pgSz w:w="11906" w:h="16838"/>
      <w:pgMar w:top="1418" w:right="1191" w:bottom="1191" w:left="1191" w:header="1418" w:footer="1134" w:gutter="567"/>
      <w:pgNumType w:start="1"/>
      <w:cols w:space="720" w:num="1"/>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Malgun Gothic">
    <w:panose1 w:val="020B0503020000020004"/>
    <w:charset w:val="81"/>
    <w:family w:val="swiss"/>
    <w:pitch w:val="default"/>
    <w:sig w:usb0="9000002F" w:usb1="29D77CFB" w:usb2="00000012" w:usb3="00000000" w:csb0="00080001" w:csb1="00000000"/>
  </w:font>
  <w:font w:name="瀹嬩綋">
    <w:altName w:val="宋体"/>
    <w:panose1 w:val="00000000000000000000"/>
    <w:charset w:val="86"/>
    <w:family w:val="roma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rStyle w:val="20"/>
      </w:rPr>
      <w:t>–</w:t>
    </w:r>
    <w:r>
      <w:fldChar w:fldCharType="begin"/>
    </w:r>
    <w:r>
      <w:rPr>
        <w:rStyle w:val="20"/>
      </w:rPr>
      <w:instrText xml:space="preserve"> PAGE </w:instrText>
    </w:r>
    <w:r>
      <w:fldChar w:fldCharType="separate"/>
    </w:r>
    <w:r>
      <w:rPr>
        <w:rStyle w:val="20"/>
      </w:rPr>
      <w:t>2</w:t>
    </w:r>
    <w:r>
      <w:fldChar w:fldCharType="end"/>
    </w:r>
    <w:r>
      <w:rPr>
        <w:rStyle w:val="20"/>
      </w:rPr>
      <w: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宋体" w:hAnsi="宋体"/>
      </w:rPr>
    </w:pPr>
    <w:r>
      <w:fldChar w:fldCharType="begin"/>
    </w:r>
    <w:r>
      <w:rPr>
        <w:rStyle w:val="20"/>
      </w:rPr>
      <w:instrText xml:space="preserve"> PAGE </w:instrText>
    </w:r>
    <w:r>
      <w:fldChar w:fldCharType="separate"/>
    </w:r>
    <w:r>
      <w:rPr>
        <w:rStyle w:val="20"/>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重庆交通大学本科毕业设计（论文）题目</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大连理工大学毕业设计（论文）格式规范</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重庆交通大学本科毕业设计（论文）题目</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重庆交通大学2024届电子信息工程专业毕业设计（论文）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大连理工大学毕业设计（论文）格式规范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443172"/>
    <w:multiLevelType w:val="singleLevel"/>
    <w:tmpl w:val="23443172"/>
    <w:lvl w:ilvl="0" w:tentative="0">
      <w:start w:val="1"/>
      <w:numFmt w:val="decimal"/>
      <w:suff w:val="nothing"/>
      <w:lvlText w:val="（%1）"/>
      <w:lvlJc w:val="left"/>
      <w:pPr>
        <w:ind w:left="377" w:firstLine="0"/>
      </w:pPr>
    </w:lvl>
  </w:abstractNum>
  <w:abstractNum w:abstractNumId="1">
    <w:nsid w:val="5D92B119"/>
    <w:multiLevelType w:val="singleLevel"/>
    <w:tmpl w:val="5D92B119"/>
    <w:lvl w:ilvl="0" w:tentative="0">
      <w:start w:val="1"/>
      <w:numFmt w:val="decimal"/>
      <w:suff w:val="space"/>
      <w:lvlText w:val="[%1]"/>
      <w:lvlJc w:val="left"/>
      <w:pPr>
        <w:ind w:left="420" w:firstLine="0"/>
      </w:pPr>
      <w:rPr>
        <w:rFonts w:hint="default" w:ascii="宋体" w:hAnsi="宋体" w:cs="宋体"/>
        <w:sz w:val="21"/>
        <w:szCs w:val="21"/>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小峰">
    <w15:presenceInfo w15:providerId="None" w15:userId="小峰"/>
  </w15:person>
  <w15:person w15:author="峰 高">
    <w15:presenceInfo w15:providerId="Windows Live" w15:userId="96f8285a6ad07391"/>
  </w15:person>
  <w15:person w15:author="小峰 [2]">
    <w15:presenceInfo w15:providerId="WPS Office" w15:userId="1424547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revisionView w:markup="0"/>
  <w:trackRevisions w:val="1"/>
  <w:documentProtection w:enforcement="0"/>
  <w:defaultTabStop w:val="420"/>
  <w:drawingGridHorizontalSpacing w:val="115"/>
  <w:drawingGridVerticalSpacing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Q5NDdhMjViYjQ1MTlmNGE2NzQ2ODE4OTBiYzM3ZTAifQ=="/>
  </w:docVars>
  <w:rsids>
    <w:rsidRoot w:val="003B6429"/>
    <w:rsid w:val="00006D86"/>
    <w:rsid w:val="000071BE"/>
    <w:rsid w:val="0001153D"/>
    <w:rsid w:val="00015216"/>
    <w:rsid w:val="000160B3"/>
    <w:rsid w:val="00022EEB"/>
    <w:rsid w:val="00026B0C"/>
    <w:rsid w:val="00030792"/>
    <w:rsid w:val="00031363"/>
    <w:rsid w:val="00031563"/>
    <w:rsid w:val="00034298"/>
    <w:rsid w:val="000402E7"/>
    <w:rsid w:val="00041DCE"/>
    <w:rsid w:val="00052596"/>
    <w:rsid w:val="00057B47"/>
    <w:rsid w:val="00057D90"/>
    <w:rsid w:val="00060622"/>
    <w:rsid w:val="00063C50"/>
    <w:rsid w:val="00067CA5"/>
    <w:rsid w:val="0007267C"/>
    <w:rsid w:val="0007376F"/>
    <w:rsid w:val="00076C21"/>
    <w:rsid w:val="00093572"/>
    <w:rsid w:val="000A1220"/>
    <w:rsid w:val="000A18BC"/>
    <w:rsid w:val="000A1A9A"/>
    <w:rsid w:val="000A548C"/>
    <w:rsid w:val="000B2EAE"/>
    <w:rsid w:val="000B419C"/>
    <w:rsid w:val="000B7870"/>
    <w:rsid w:val="000D0818"/>
    <w:rsid w:val="000D27FD"/>
    <w:rsid w:val="000D2A5D"/>
    <w:rsid w:val="000D5680"/>
    <w:rsid w:val="000F0F05"/>
    <w:rsid w:val="000F7A2A"/>
    <w:rsid w:val="001004FE"/>
    <w:rsid w:val="00106A9C"/>
    <w:rsid w:val="00111CC8"/>
    <w:rsid w:val="001136EC"/>
    <w:rsid w:val="001145AD"/>
    <w:rsid w:val="001151CF"/>
    <w:rsid w:val="00115FCC"/>
    <w:rsid w:val="0011741E"/>
    <w:rsid w:val="001210DE"/>
    <w:rsid w:val="00122CCE"/>
    <w:rsid w:val="0012466E"/>
    <w:rsid w:val="00124888"/>
    <w:rsid w:val="0013060A"/>
    <w:rsid w:val="00134569"/>
    <w:rsid w:val="00135237"/>
    <w:rsid w:val="00141AC5"/>
    <w:rsid w:val="001520B6"/>
    <w:rsid w:val="00155B98"/>
    <w:rsid w:val="001614B6"/>
    <w:rsid w:val="00164863"/>
    <w:rsid w:val="001702BF"/>
    <w:rsid w:val="00172EFD"/>
    <w:rsid w:val="00173499"/>
    <w:rsid w:val="00186172"/>
    <w:rsid w:val="00187308"/>
    <w:rsid w:val="001973E4"/>
    <w:rsid w:val="001A38C0"/>
    <w:rsid w:val="001A56D0"/>
    <w:rsid w:val="001A5DF4"/>
    <w:rsid w:val="001A6DD1"/>
    <w:rsid w:val="001A753E"/>
    <w:rsid w:val="001C4E17"/>
    <w:rsid w:val="001C7552"/>
    <w:rsid w:val="001D21BE"/>
    <w:rsid w:val="001D4C91"/>
    <w:rsid w:val="001E1DE8"/>
    <w:rsid w:val="001E21D3"/>
    <w:rsid w:val="001E37FE"/>
    <w:rsid w:val="001E491F"/>
    <w:rsid w:val="001F1CDE"/>
    <w:rsid w:val="001F207C"/>
    <w:rsid w:val="001F2C73"/>
    <w:rsid w:val="001F3530"/>
    <w:rsid w:val="0020133F"/>
    <w:rsid w:val="00203C29"/>
    <w:rsid w:val="00204174"/>
    <w:rsid w:val="00206D2E"/>
    <w:rsid w:val="00214606"/>
    <w:rsid w:val="0021465A"/>
    <w:rsid w:val="00220CA1"/>
    <w:rsid w:val="00222BF6"/>
    <w:rsid w:val="00231877"/>
    <w:rsid w:val="00235B02"/>
    <w:rsid w:val="00237C70"/>
    <w:rsid w:val="00240133"/>
    <w:rsid w:val="0024551E"/>
    <w:rsid w:val="002528F4"/>
    <w:rsid w:val="00256337"/>
    <w:rsid w:val="00260DBB"/>
    <w:rsid w:val="00265324"/>
    <w:rsid w:val="00265D27"/>
    <w:rsid w:val="00266A85"/>
    <w:rsid w:val="00280E91"/>
    <w:rsid w:val="00283FF0"/>
    <w:rsid w:val="00285716"/>
    <w:rsid w:val="00297184"/>
    <w:rsid w:val="002A0209"/>
    <w:rsid w:val="002B060D"/>
    <w:rsid w:val="002B5998"/>
    <w:rsid w:val="002B7645"/>
    <w:rsid w:val="002D3192"/>
    <w:rsid w:val="002D412D"/>
    <w:rsid w:val="002D7BD6"/>
    <w:rsid w:val="002F3354"/>
    <w:rsid w:val="002F3951"/>
    <w:rsid w:val="002F4E92"/>
    <w:rsid w:val="00312E1C"/>
    <w:rsid w:val="00313098"/>
    <w:rsid w:val="00316891"/>
    <w:rsid w:val="00341F3F"/>
    <w:rsid w:val="00361DBE"/>
    <w:rsid w:val="00367A12"/>
    <w:rsid w:val="00371421"/>
    <w:rsid w:val="00371AC6"/>
    <w:rsid w:val="00372253"/>
    <w:rsid w:val="003767AC"/>
    <w:rsid w:val="00386767"/>
    <w:rsid w:val="003A222D"/>
    <w:rsid w:val="003A3E60"/>
    <w:rsid w:val="003A4006"/>
    <w:rsid w:val="003B148A"/>
    <w:rsid w:val="003B19B3"/>
    <w:rsid w:val="003B4742"/>
    <w:rsid w:val="003B5F2F"/>
    <w:rsid w:val="003B6429"/>
    <w:rsid w:val="003C1E11"/>
    <w:rsid w:val="003C3BEB"/>
    <w:rsid w:val="003C454E"/>
    <w:rsid w:val="003E25F1"/>
    <w:rsid w:val="003E4509"/>
    <w:rsid w:val="003F1D46"/>
    <w:rsid w:val="003F1F07"/>
    <w:rsid w:val="003F2E33"/>
    <w:rsid w:val="003F3F8E"/>
    <w:rsid w:val="003F4D69"/>
    <w:rsid w:val="003F59E9"/>
    <w:rsid w:val="003F6615"/>
    <w:rsid w:val="004006EE"/>
    <w:rsid w:val="004014FB"/>
    <w:rsid w:val="00402C2E"/>
    <w:rsid w:val="0040569E"/>
    <w:rsid w:val="00413A6E"/>
    <w:rsid w:val="004249D0"/>
    <w:rsid w:val="00435D73"/>
    <w:rsid w:val="0044097B"/>
    <w:rsid w:val="00441882"/>
    <w:rsid w:val="004421A6"/>
    <w:rsid w:val="00446052"/>
    <w:rsid w:val="004654F4"/>
    <w:rsid w:val="00473738"/>
    <w:rsid w:val="0047521F"/>
    <w:rsid w:val="00475690"/>
    <w:rsid w:val="00482B84"/>
    <w:rsid w:val="004873CE"/>
    <w:rsid w:val="00494B6A"/>
    <w:rsid w:val="004B22BB"/>
    <w:rsid w:val="004B353B"/>
    <w:rsid w:val="004C3C34"/>
    <w:rsid w:val="004C59AC"/>
    <w:rsid w:val="004C6583"/>
    <w:rsid w:val="004E6AF9"/>
    <w:rsid w:val="004F0653"/>
    <w:rsid w:val="004F2BA4"/>
    <w:rsid w:val="005018E9"/>
    <w:rsid w:val="00505E82"/>
    <w:rsid w:val="00507CCC"/>
    <w:rsid w:val="00514F2D"/>
    <w:rsid w:val="00516099"/>
    <w:rsid w:val="0052389A"/>
    <w:rsid w:val="00534320"/>
    <w:rsid w:val="00534ADA"/>
    <w:rsid w:val="0053613E"/>
    <w:rsid w:val="00543BC7"/>
    <w:rsid w:val="00545CB9"/>
    <w:rsid w:val="00554228"/>
    <w:rsid w:val="00555128"/>
    <w:rsid w:val="00556CFB"/>
    <w:rsid w:val="005650CE"/>
    <w:rsid w:val="00574CE2"/>
    <w:rsid w:val="00576F62"/>
    <w:rsid w:val="00586099"/>
    <w:rsid w:val="00587697"/>
    <w:rsid w:val="0059701F"/>
    <w:rsid w:val="005A16E1"/>
    <w:rsid w:val="005B000C"/>
    <w:rsid w:val="005B16CC"/>
    <w:rsid w:val="005C5B05"/>
    <w:rsid w:val="005D7A68"/>
    <w:rsid w:val="005E0EEA"/>
    <w:rsid w:val="005E1475"/>
    <w:rsid w:val="005E3901"/>
    <w:rsid w:val="005E598A"/>
    <w:rsid w:val="005E5AC6"/>
    <w:rsid w:val="005F08FF"/>
    <w:rsid w:val="006144B6"/>
    <w:rsid w:val="0061697C"/>
    <w:rsid w:val="006220DC"/>
    <w:rsid w:val="00644683"/>
    <w:rsid w:val="0064787D"/>
    <w:rsid w:val="00656479"/>
    <w:rsid w:val="006566D7"/>
    <w:rsid w:val="00674E38"/>
    <w:rsid w:val="00675872"/>
    <w:rsid w:val="00676020"/>
    <w:rsid w:val="0068131A"/>
    <w:rsid w:val="006943BD"/>
    <w:rsid w:val="00696C92"/>
    <w:rsid w:val="006A1491"/>
    <w:rsid w:val="006A4497"/>
    <w:rsid w:val="006A4719"/>
    <w:rsid w:val="006B1F49"/>
    <w:rsid w:val="006B3421"/>
    <w:rsid w:val="006C0DF1"/>
    <w:rsid w:val="006C127D"/>
    <w:rsid w:val="006C1FBF"/>
    <w:rsid w:val="006C2558"/>
    <w:rsid w:val="006C5425"/>
    <w:rsid w:val="006D5C8D"/>
    <w:rsid w:val="006E0E74"/>
    <w:rsid w:val="006E48A9"/>
    <w:rsid w:val="006E4B0D"/>
    <w:rsid w:val="006E4DEB"/>
    <w:rsid w:val="006F252A"/>
    <w:rsid w:val="006F4AD3"/>
    <w:rsid w:val="0070457D"/>
    <w:rsid w:val="00705C11"/>
    <w:rsid w:val="0070748C"/>
    <w:rsid w:val="00707A13"/>
    <w:rsid w:val="00712AE8"/>
    <w:rsid w:val="00712DC2"/>
    <w:rsid w:val="00713244"/>
    <w:rsid w:val="007162F0"/>
    <w:rsid w:val="00716BB5"/>
    <w:rsid w:val="0072125A"/>
    <w:rsid w:val="007250DA"/>
    <w:rsid w:val="00734D1A"/>
    <w:rsid w:val="00751746"/>
    <w:rsid w:val="00751CBF"/>
    <w:rsid w:val="0076364D"/>
    <w:rsid w:val="00771CD6"/>
    <w:rsid w:val="00774488"/>
    <w:rsid w:val="00793A57"/>
    <w:rsid w:val="007A60DF"/>
    <w:rsid w:val="007B6C65"/>
    <w:rsid w:val="007B79C5"/>
    <w:rsid w:val="007C082E"/>
    <w:rsid w:val="007C18C4"/>
    <w:rsid w:val="007C330C"/>
    <w:rsid w:val="007D2D74"/>
    <w:rsid w:val="007F3F65"/>
    <w:rsid w:val="00801C39"/>
    <w:rsid w:val="008052F5"/>
    <w:rsid w:val="0081029F"/>
    <w:rsid w:val="00810EF7"/>
    <w:rsid w:val="0081501D"/>
    <w:rsid w:val="00822EA9"/>
    <w:rsid w:val="00826306"/>
    <w:rsid w:val="00826DD5"/>
    <w:rsid w:val="008350F9"/>
    <w:rsid w:val="008419DD"/>
    <w:rsid w:val="00842655"/>
    <w:rsid w:val="00846C35"/>
    <w:rsid w:val="00847782"/>
    <w:rsid w:val="00854369"/>
    <w:rsid w:val="0085615A"/>
    <w:rsid w:val="0085795F"/>
    <w:rsid w:val="00862AF2"/>
    <w:rsid w:val="0086394D"/>
    <w:rsid w:val="008675DF"/>
    <w:rsid w:val="00880E1A"/>
    <w:rsid w:val="008859A1"/>
    <w:rsid w:val="00890955"/>
    <w:rsid w:val="00891258"/>
    <w:rsid w:val="00891F7A"/>
    <w:rsid w:val="008928E2"/>
    <w:rsid w:val="008A6465"/>
    <w:rsid w:val="008B165B"/>
    <w:rsid w:val="008B234C"/>
    <w:rsid w:val="008B2BD7"/>
    <w:rsid w:val="008C56B2"/>
    <w:rsid w:val="008C5EBB"/>
    <w:rsid w:val="008C6F30"/>
    <w:rsid w:val="008D05B0"/>
    <w:rsid w:val="008D5637"/>
    <w:rsid w:val="008E0617"/>
    <w:rsid w:val="008F0053"/>
    <w:rsid w:val="008F46CE"/>
    <w:rsid w:val="008F716C"/>
    <w:rsid w:val="009019A5"/>
    <w:rsid w:val="009243E7"/>
    <w:rsid w:val="00925D92"/>
    <w:rsid w:val="00940CB9"/>
    <w:rsid w:val="0094201A"/>
    <w:rsid w:val="00942D68"/>
    <w:rsid w:val="009475CA"/>
    <w:rsid w:val="00951A21"/>
    <w:rsid w:val="00961FD9"/>
    <w:rsid w:val="00964CA2"/>
    <w:rsid w:val="009731FE"/>
    <w:rsid w:val="00973E57"/>
    <w:rsid w:val="00975309"/>
    <w:rsid w:val="00983794"/>
    <w:rsid w:val="00987D54"/>
    <w:rsid w:val="00992CD0"/>
    <w:rsid w:val="009944F0"/>
    <w:rsid w:val="00996090"/>
    <w:rsid w:val="009A075A"/>
    <w:rsid w:val="009A6CC3"/>
    <w:rsid w:val="009B2A04"/>
    <w:rsid w:val="009B5394"/>
    <w:rsid w:val="009B7264"/>
    <w:rsid w:val="009C0AF6"/>
    <w:rsid w:val="009C0F43"/>
    <w:rsid w:val="009C2E0D"/>
    <w:rsid w:val="009C626C"/>
    <w:rsid w:val="009C69B1"/>
    <w:rsid w:val="009D2AFB"/>
    <w:rsid w:val="009D3F06"/>
    <w:rsid w:val="009F0048"/>
    <w:rsid w:val="009F24CB"/>
    <w:rsid w:val="009F3C73"/>
    <w:rsid w:val="009F59D1"/>
    <w:rsid w:val="009F6909"/>
    <w:rsid w:val="00A01328"/>
    <w:rsid w:val="00A03B5C"/>
    <w:rsid w:val="00A04F5C"/>
    <w:rsid w:val="00A13F92"/>
    <w:rsid w:val="00A14739"/>
    <w:rsid w:val="00A14F54"/>
    <w:rsid w:val="00A2495D"/>
    <w:rsid w:val="00A36C70"/>
    <w:rsid w:val="00A43E31"/>
    <w:rsid w:val="00A458E1"/>
    <w:rsid w:val="00A5663D"/>
    <w:rsid w:val="00A56C50"/>
    <w:rsid w:val="00A5702B"/>
    <w:rsid w:val="00A715A3"/>
    <w:rsid w:val="00A717AF"/>
    <w:rsid w:val="00A77BD6"/>
    <w:rsid w:val="00A85E68"/>
    <w:rsid w:val="00A92F78"/>
    <w:rsid w:val="00A9402E"/>
    <w:rsid w:val="00A9470C"/>
    <w:rsid w:val="00A97AEE"/>
    <w:rsid w:val="00AA0D1B"/>
    <w:rsid w:val="00AB3A36"/>
    <w:rsid w:val="00AB5F15"/>
    <w:rsid w:val="00AC5230"/>
    <w:rsid w:val="00AE25A0"/>
    <w:rsid w:val="00AE3977"/>
    <w:rsid w:val="00AE3D3B"/>
    <w:rsid w:val="00AE77FA"/>
    <w:rsid w:val="00AF3203"/>
    <w:rsid w:val="00B014BE"/>
    <w:rsid w:val="00B11926"/>
    <w:rsid w:val="00B2137D"/>
    <w:rsid w:val="00B22C6D"/>
    <w:rsid w:val="00B237D7"/>
    <w:rsid w:val="00B23C11"/>
    <w:rsid w:val="00B26112"/>
    <w:rsid w:val="00B30578"/>
    <w:rsid w:val="00B419B7"/>
    <w:rsid w:val="00B50883"/>
    <w:rsid w:val="00B560E6"/>
    <w:rsid w:val="00B56743"/>
    <w:rsid w:val="00B5744D"/>
    <w:rsid w:val="00B603BF"/>
    <w:rsid w:val="00B611E1"/>
    <w:rsid w:val="00B70644"/>
    <w:rsid w:val="00B7412E"/>
    <w:rsid w:val="00B83963"/>
    <w:rsid w:val="00B84ACE"/>
    <w:rsid w:val="00B91CDA"/>
    <w:rsid w:val="00BA0234"/>
    <w:rsid w:val="00BA63F0"/>
    <w:rsid w:val="00BA7D9C"/>
    <w:rsid w:val="00BB33F2"/>
    <w:rsid w:val="00BB4580"/>
    <w:rsid w:val="00BB7C5B"/>
    <w:rsid w:val="00BC35AB"/>
    <w:rsid w:val="00BC7724"/>
    <w:rsid w:val="00BD5CB2"/>
    <w:rsid w:val="00BD60CB"/>
    <w:rsid w:val="00BE07E5"/>
    <w:rsid w:val="00BE1E19"/>
    <w:rsid w:val="00BE2AF1"/>
    <w:rsid w:val="00BE4BED"/>
    <w:rsid w:val="00BF1E3D"/>
    <w:rsid w:val="00BF4485"/>
    <w:rsid w:val="00BF5A16"/>
    <w:rsid w:val="00C02188"/>
    <w:rsid w:val="00C03574"/>
    <w:rsid w:val="00C0671E"/>
    <w:rsid w:val="00C07B11"/>
    <w:rsid w:val="00C158CB"/>
    <w:rsid w:val="00C22307"/>
    <w:rsid w:val="00C30607"/>
    <w:rsid w:val="00C50BF8"/>
    <w:rsid w:val="00C51BD9"/>
    <w:rsid w:val="00C54455"/>
    <w:rsid w:val="00C6009B"/>
    <w:rsid w:val="00C635B1"/>
    <w:rsid w:val="00C73493"/>
    <w:rsid w:val="00C83709"/>
    <w:rsid w:val="00C93A54"/>
    <w:rsid w:val="00C94272"/>
    <w:rsid w:val="00C944B8"/>
    <w:rsid w:val="00CB340B"/>
    <w:rsid w:val="00CB4591"/>
    <w:rsid w:val="00CC0551"/>
    <w:rsid w:val="00CC6CA0"/>
    <w:rsid w:val="00CD32B2"/>
    <w:rsid w:val="00CE3900"/>
    <w:rsid w:val="00CE4F6D"/>
    <w:rsid w:val="00CF0710"/>
    <w:rsid w:val="00CF44DF"/>
    <w:rsid w:val="00CF4E9A"/>
    <w:rsid w:val="00CF507F"/>
    <w:rsid w:val="00CF72FA"/>
    <w:rsid w:val="00D06ABF"/>
    <w:rsid w:val="00D1567B"/>
    <w:rsid w:val="00D20F51"/>
    <w:rsid w:val="00D247F8"/>
    <w:rsid w:val="00D30AA2"/>
    <w:rsid w:val="00D32AF7"/>
    <w:rsid w:val="00D33043"/>
    <w:rsid w:val="00D44D66"/>
    <w:rsid w:val="00D465AA"/>
    <w:rsid w:val="00D53219"/>
    <w:rsid w:val="00D64D0D"/>
    <w:rsid w:val="00D66CBC"/>
    <w:rsid w:val="00D8061E"/>
    <w:rsid w:val="00D8108A"/>
    <w:rsid w:val="00D9112F"/>
    <w:rsid w:val="00D92A7E"/>
    <w:rsid w:val="00DA230C"/>
    <w:rsid w:val="00DA6DAF"/>
    <w:rsid w:val="00DA79C5"/>
    <w:rsid w:val="00DB2993"/>
    <w:rsid w:val="00DB5FF9"/>
    <w:rsid w:val="00DD33CB"/>
    <w:rsid w:val="00DE727E"/>
    <w:rsid w:val="00DE7919"/>
    <w:rsid w:val="00E00D60"/>
    <w:rsid w:val="00E056B2"/>
    <w:rsid w:val="00E11AC7"/>
    <w:rsid w:val="00E13035"/>
    <w:rsid w:val="00E13F0D"/>
    <w:rsid w:val="00E31887"/>
    <w:rsid w:val="00E319DD"/>
    <w:rsid w:val="00E46D54"/>
    <w:rsid w:val="00E5102F"/>
    <w:rsid w:val="00E64F19"/>
    <w:rsid w:val="00E85347"/>
    <w:rsid w:val="00E8634C"/>
    <w:rsid w:val="00E9045E"/>
    <w:rsid w:val="00E92A4D"/>
    <w:rsid w:val="00E93B69"/>
    <w:rsid w:val="00EB3843"/>
    <w:rsid w:val="00EB5AED"/>
    <w:rsid w:val="00EC5EBF"/>
    <w:rsid w:val="00ED7F7C"/>
    <w:rsid w:val="00EE5065"/>
    <w:rsid w:val="00EE514E"/>
    <w:rsid w:val="00EE68E9"/>
    <w:rsid w:val="00EF5A01"/>
    <w:rsid w:val="00EF7B9B"/>
    <w:rsid w:val="00F002FD"/>
    <w:rsid w:val="00F049D2"/>
    <w:rsid w:val="00F0770B"/>
    <w:rsid w:val="00F127E5"/>
    <w:rsid w:val="00F164D8"/>
    <w:rsid w:val="00F16F5E"/>
    <w:rsid w:val="00F17489"/>
    <w:rsid w:val="00F203D7"/>
    <w:rsid w:val="00F30B15"/>
    <w:rsid w:val="00F32728"/>
    <w:rsid w:val="00F36134"/>
    <w:rsid w:val="00F43091"/>
    <w:rsid w:val="00F4381C"/>
    <w:rsid w:val="00F5142D"/>
    <w:rsid w:val="00F54D43"/>
    <w:rsid w:val="00F56C01"/>
    <w:rsid w:val="00F57E6B"/>
    <w:rsid w:val="00F60653"/>
    <w:rsid w:val="00F67264"/>
    <w:rsid w:val="00F70E5A"/>
    <w:rsid w:val="00F8022E"/>
    <w:rsid w:val="00F803B7"/>
    <w:rsid w:val="00F86B6C"/>
    <w:rsid w:val="00F870A4"/>
    <w:rsid w:val="00F87CE1"/>
    <w:rsid w:val="00F95FD1"/>
    <w:rsid w:val="00FA1B15"/>
    <w:rsid w:val="00FA2033"/>
    <w:rsid w:val="00FA45E3"/>
    <w:rsid w:val="00FB7376"/>
    <w:rsid w:val="00FB7F2E"/>
    <w:rsid w:val="00FD1BE6"/>
    <w:rsid w:val="00FD3FD0"/>
    <w:rsid w:val="00FD51FF"/>
    <w:rsid w:val="00FD6DA6"/>
    <w:rsid w:val="00FE00BC"/>
    <w:rsid w:val="00FE0E15"/>
    <w:rsid w:val="00FE2B94"/>
    <w:rsid w:val="00FE36CE"/>
    <w:rsid w:val="00FE682B"/>
    <w:rsid w:val="00FF2A3A"/>
    <w:rsid w:val="00FF30D6"/>
    <w:rsid w:val="00FF4568"/>
    <w:rsid w:val="013E4263"/>
    <w:rsid w:val="01810924"/>
    <w:rsid w:val="03591474"/>
    <w:rsid w:val="059E0EE2"/>
    <w:rsid w:val="06A938AC"/>
    <w:rsid w:val="07A94664"/>
    <w:rsid w:val="086118B7"/>
    <w:rsid w:val="0861510C"/>
    <w:rsid w:val="08694136"/>
    <w:rsid w:val="086D4389"/>
    <w:rsid w:val="0870581B"/>
    <w:rsid w:val="096B2844"/>
    <w:rsid w:val="0A34216A"/>
    <w:rsid w:val="0B0A2DE3"/>
    <w:rsid w:val="0B21104E"/>
    <w:rsid w:val="0B746B46"/>
    <w:rsid w:val="0C982747"/>
    <w:rsid w:val="0CD50580"/>
    <w:rsid w:val="0EEC7508"/>
    <w:rsid w:val="0FD96065"/>
    <w:rsid w:val="10331DD3"/>
    <w:rsid w:val="10BB2241"/>
    <w:rsid w:val="127F2A97"/>
    <w:rsid w:val="132316DC"/>
    <w:rsid w:val="133D2BAD"/>
    <w:rsid w:val="13737F6D"/>
    <w:rsid w:val="139B6B86"/>
    <w:rsid w:val="149A633E"/>
    <w:rsid w:val="149C123E"/>
    <w:rsid w:val="155C7542"/>
    <w:rsid w:val="15AB6509"/>
    <w:rsid w:val="16D36D3F"/>
    <w:rsid w:val="17A00F45"/>
    <w:rsid w:val="18591C83"/>
    <w:rsid w:val="187304E2"/>
    <w:rsid w:val="188C34BE"/>
    <w:rsid w:val="18E76C76"/>
    <w:rsid w:val="19445F08"/>
    <w:rsid w:val="1C7B7E93"/>
    <w:rsid w:val="1DFC3255"/>
    <w:rsid w:val="1E075CAD"/>
    <w:rsid w:val="1E80284A"/>
    <w:rsid w:val="1EE77207"/>
    <w:rsid w:val="200C5B85"/>
    <w:rsid w:val="20E71F9A"/>
    <w:rsid w:val="22272CD0"/>
    <w:rsid w:val="231B026F"/>
    <w:rsid w:val="24DA630A"/>
    <w:rsid w:val="25242D8D"/>
    <w:rsid w:val="254752E0"/>
    <w:rsid w:val="25BA7C7E"/>
    <w:rsid w:val="27A56F34"/>
    <w:rsid w:val="28E11B29"/>
    <w:rsid w:val="29054D27"/>
    <w:rsid w:val="29C00667"/>
    <w:rsid w:val="2A0B245D"/>
    <w:rsid w:val="2A491D0C"/>
    <w:rsid w:val="2C2E5564"/>
    <w:rsid w:val="2C9C6C6E"/>
    <w:rsid w:val="2EEA4B10"/>
    <w:rsid w:val="3132343F"/>
    <w:rsid w:val="314515C8"/>
    <w:rsid w:val="3372568B"/>
    <w:rsid w:val="348F61F3"/>
    <w:rsid w:val="34B246ED"/>
    <w:rsid w:val="34B40D92"/>
    <w:rsid w:val="35C4195D"/>
    <w:rsid w:val="36D94B3E"/>
    <w:rsid w:val="36F13DF4"/>
    <w:rsid w:val="371B1F99"/>
    <w:rsid w:val="37702326"/>
    <w:rsid w:val="38337447"/>
    <w:rsid w:val="38967563"/>
    <w:rsid w:val="389B1F66"/>
    <w:rsid w:val="392E47B3"/>
    <w:rsid w:val="3B2853E8"/>
    <w:rsid w:val="3DC3718A"/>
    <w:rsid w:val="3DCD02A4"/>
    <w:rsid w:val="3E193430"/>
    <w:rsid w:val="3E59167B"/>
    <w:rsid w:val="3EB50271"/>
    <w:rsid w:val="3EEF0402"/>
    <w:rsid w:val="3F0B097A"/>
    <w:rsid w:val="407351B3"/>
    <w:rsid w:val="41617E08"/>
    <w:rsid w:val="41901E7D"/>
    <w:rsid w:val="42F67718"/>
    <w:rsid w:val="42FB6BF8"/>
    <w:rsid w:val="44BE66E6"/>
    <w:rsid w:val="47472DEF"/>
    <w:rsid w:val="47522D6B"/>
    <w:rsid w:val="48A900CA"/>
    <w:rsid w:val="4AFD7120"/>
    <w:rsid w:val="4B123B1E"/>
    <w:rsid w:val="4BA57633"/>
    <w:rsid w:val="4BBC531A"/>
    <w:rsid w:val="4D5B4EC8"/>
    <w:rsid w:val="4E235B10"/>
    <w:rsid w:val="4E9462A8"/>
    <w:rsid w:val="51716836"/>
    <w:rsid w:val="51754730"/>
    <w:rsid w:val="51CB6BEB"/>
    <w:rsid w:val="51FD37D1"/>
    <w:rsid w:val="522D7059"/>
    <w:rsid w:val="52C911C9"/>
    <w:rsid w:val="52D0693F"/>
    <w:rsid w:val="52EC5A8E"/>
    <w:rsid w:val="53877FA0"/>
    <w:rsid w:val="54142187"/>
    <w:rsid w:val="54392759"/>
    <w:rsid w:val="54632D30"/>
    <w:rsid w:val="549C2545"/>
    <w:rsid w:val="56BD52FF"/>
    <w:rsid w:val="56F15F9F"/>
    <w:rsid w:val="571C2642"/>
    <w:rsid w:val="58FA3A64"/>
    <w:rsid w:val="59094E94"/>
    <w:rsid w:val="59673526"/>
    <w:rsid w:val="598C3104"/>
    <w:rsid w:val="59AF1EEE"/>
    <w:rsid w:val="5AA1278A"/>
    <w:rsid w:val="5B0150BD"/>
    <w:rsid w:val="5B8A0C0A"/>
    <w:rsid w:val="5C3109E4"/>
    <w:rsid w:val="5CE30A60"/>
    <w:rsid w:val="5D3B4522"/>
    <w:rsid w:val="5F2B789F"/>
    <w:rsid w:val="5F7443EF"/>
    <w:rsid w:val="61151979"/>
    <w:rsid w:val="61D805A6"/>
    <w:rsid w:val="632C050C"/>
    <w:rsid w:val="635813B0"/>
    <w:rsid w:val="637D6A61"/>
    <w:rsid w:val="638B4A87"/>
    <w:rsid w:val="650C2ECA"/>
    <w:rsid w:val="65FE7CC3"/>
    <w:rsid w:val="660C632E"/>
    <w:rsid w:val="68855302"/>
    <w:rsid w:val="696F1D31"/>
    <w:rsid w:val="6A366774"/>
    <w:rsid w:val="6A9B0A1F"/>
    <w:rsid w:val="6A9D6957"/>
    <w:rsid w:val="6B867CAC"/>
    <w:rsid w:val="6C295C18"/>
    <w:rsid w:val="6D9B34BE"/>
    <w:rsid w:val="6DC337AF"/>
    <w:rsid w:val="6E771F34"/>
    <w:rsid w:val="6E953B43"/>
    <w:rsid w:val="6EF2535F"/>
    <w:rsid w:val="6F141C19"/>
    <w:rsid w:val="6FD64D36"/>
    <w:rsid w:val="70656AE5"/>
    <w:rsid w:val="70D94A29"/>
    <w:rsid w:val="71E66828"/>
    <w:rsid w:val="71E909C5"/>
    <w:rsid w:val="72CF1CDF"/>
    <w:rsid w:val="731D7456"/>
    <w:rsid w:val="747C1D99"/>
    <w:rsid w:val="75F85A1B"/>
    <w:rsid w:val="76A11F9B"/>
    <w:rsid w:val="776B3F01"/>
    <w:rsid w:val="78623556"/>
    <w:rsid w:val="795D3D1D"/>
    <w:rsid w:val="7ADB7A1B"/>
    <w:rsid w:val="7B475749"/>
    <w:rsid w:val="7BD217F3"/>
    <w:rsid w:val="7BD56F08"/>
    <w:rsid w:val="7C280612"/>
    <w:rsid w:val="7C563D5E"/>
    <w:rsid w:val="7C6B3AA7"/>
    <w:rsid w:val="7D77773A"/>
    <w:rsid w:val="7E604B3D"/>
    <w:rsid w:val="7EF92EBE"/>
    <w:rsid w:val="7F7A2B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name="toc 6"/>
    <w:lsdException w:unhideWhenUsed="0" w:uiPriority="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name="Balloon Text"/>
    <w:lsdException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tabs>
        <w:tab w:val="left" w:pos="377"/>
      </w:tabs>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qFormat/>
    <w:uiPriority w:val="0"/>
    <w:pPr>
      <w:keepNext/>
      <w:keepLines/>
      <w:spacing w:after="220" w:line="360" w:lineRule="auto"/>
      <w:jc w:val="center"/>
      <w:outlineLvl w:val="0"/>
    </w:pPr>
    <w:rPr>
      <w:rFonts w:ascii="黑体" w:eastAsia="黑体"/>
      <w:bCs/>
      <w:kern w:val="44"/>
      <w:sz w:val="30"/>
      <w:szCs w:val="30"/>
    </w:rPr>
  </w:style>
  <w:style w:type="paragraph" w:styleId="3">
    <w:name w:val="heading 2"/>
    <w:basedOn w:val="1"/>
    <w:next w:val="1"/>
    <w:qFormat/>
    <w:uiPriority w:val="0"/>
    <w:pPr>
      <w:keepNext/>
      <w:keepLines/>
      <w:spacing w:before="50" w:beforeLines="50" w:line="360" w:lineRule="auto"/>
      <w:outlineLvl w:val="1"/>
    </w:pPr>
    <w:rPr>
      <w:rFonts w:ascii="黑体" w:eastAsia="黑体"/>
      <w:bCs/>
      <w:sz w:val="28"/>
      <w:szCs w:val="28"/>
    </w:rPr>
  </w:style>
  <w:style w:type="paragraph" w:styleId="4">
    <w:name w:val="heading 3"/>
    <w:basedOn w:val="1"/>
    <w:next w:val="1"/>
    <w:qFormat/>
    <w:uiPriority w:val="0"/>
    <w:pPr>
      <w:keepNext/>
      <w:keepLines/>
      <w:spacing w:before="50" w:beforeLines="50" w:line="360" w:lineRule="auto"/>
      <w:outlineLvl w:val="2"/>
    </w:pPr>
    <w:rPr>
      <w:rFonts w:ascii="黑体" w:eastAsia="黑体"/>
      <w:bCs/>
      <w:szCs w:val="32"/>
    </w:rPr>
  </w:style>
  <w:style w:type="paragraph" w:styleId="5">
    <w:name w:val="heading 4"/>
    <w:basedOn w:val="1"/>
    <w:next w:val="1"/>
    <w:qFormat/>
    <w:uiPriority w:val="0"/>
    <w:pPr>
      <w:keepNext/>
      <w:keepLines/>
      <w:spacing w:before="240" w:after="240" w:line="360" w:lineRule="auto"/>
      <w:outlineLvl w:val="3"/>
    </w:pPr>
    <w:rPr>
      <w:bCs/>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toc 7"/>
    <w:basedOn w:val="1"/>
    <w:next w:val="1"/>
    <w:semiHidden/>
    <w:uiPriority w:val="0"/>
    <w:pPr>
      <w:widowControl w:val="0"/>
      <w:tabs>
        <w:tab w:val="clear" w:pos="377"/>
      </w:tabs>
      <w:spacing w:line="240" w:lineRule="auto"/>
      <w:ind w:left="2520" w:leftChars="1200"/>
    </w:pPr>
    <w:rPr>
      <w:kern w:val="2"/>
      <w:sz w:val="21"/>
    </w:rPr>
  </w:style>
  <w:style w:type="paragraph" w:styleId="7">
    <w:name w:val="Body Text Indent"/>
    <w:basedOn w:val="1"/>
    <w:link w:val="24"/>
    <w:uiPriority w:val="0"/>
    <w:pPr>
      <w:spacing w:after="120"/>
      <w:ind w:left="420" w:leftChars="200"/>
    </w:pPr>
  </w:style>
  <w:style w:type="paragraph" w:styleId="8">
    <w:name w:val="toc 3"/>
    <w:basedOn w:val="1"/>
    <w:next w:val="1"/>
    <w:uiPriority w:val="39"/>
    <w:pPr>
      <w:tabs>
        <w:tab w:val="clear" w:pos="377"/>
      </w:tabs>
      <w:ind w:left="840" w:leftChars="400"/>
    </w:pPr>
  </w:style>
  <w:style w:type="paragraph" w:styleId="9">
    <w:name w:val="Body Text Indent 2"/>
    <w:basedOn w:val="1"/>
    <w:link w:val="25"/>
    <w:uiPriority w:val="0"/>
    <w:pPr>
      <w:widowControl w:val="0"/>
      <w:tabs>
        <w:tab w:val="clear" w:pos="377"/>
      </w:tabs>
      <w:spacing w:line="240" w:lineRule="auto"/>
      <w:ind w:firstLine="435"/>
    </w:pPr>
    <w:rPr>
      <w:kern w:val="2"/>
    </w:rPr>
  </w:style>
  <w:style w:type="paragraph" w:styleId="10">
    <w:name w:val="Balloon Text"/>
    <w:basedOn w:val="1"/>
    <w:semiHidden/>
    <w:uiPriority w:val="0"/>
    <w:rPr>
      <w:sz w:val="18"/>
      <w:szCs w:val="18"/>
    </w:rPr>
  </w:style>
  <w:style w:type="paragraph" w:styleId="11">
    <w:name w:val="footer"/>
    <w:basedOn w:val="1"/>
    <w:uiPriority w:val="0"/>
    <w:pPr>
      <w:tabs>
        <w:tab w:val="center" w:pos="4153"/>
        <w:tab w:val="right" w:pos="8306"/>
        <w:tab w:val="clear" w:pos="377"/>
      </w:tabs>
      <w:spacing w:before="600" w:line="180" w:lineRule="atLeast"/>
      <w:jc w:val="left"/>
    </w:pPr>
    <w:rPr>
      <w:sz w:val="18"/>
      <w:szCs w:val="18"/>
    </w:rPr>
  </w:style>
  <w:style w:type="paragraph" w:styleId="12">
    <w:name w:val="header"/>
    <w:basedOn w:val="1"/>
    <w:uiPriority w:val="0"/>
    <w:pPr>
      <w:keepLines/>
      <w:pBdr>
        <w:bottom w:val="single" w:color="auto" w:sz="6" w:space="1"/>
      </w:pBdr>
      <w:tabs>
        <w:tab w:val="center" w:pos="4153"/>
        <w:tab w:val="right" w:pos="8306"/>
        <w:tab w:val="clear" w:pos="377"/>
      </w:tabs>
      <w:snapToGrid w:val="0"/>
      <w:spacing w:after="600" w:line="180" w:lineRule="atLeast"/>
      <w:jc w:val="center"/>
    </w:pPr>
    <w:rPr>
      <w:spacing w:val="-5"/>
      <w:sz w:val="21"/>
      <w:szCs w:val="21"/>
    </w:rPr>
  </w:style>
  <w:style w:type="paragraph" w:styleId="13">
    <w:name w:val="toc 1"/>
    <w:basedOn w:val="1"/>
    <w:next w:val="1"/>
    <w:uiPriority w:val="39"/>
    <w:pPr>
      <w:tabs>
        <w:tab w:val="clear" w:pos="377"/>
      </w:tabs>
    </w:pPr>
  </w:style>
  <w:style w:type="paragraph" w:styleId="14">
    <w:name w:val="toc 6"/>
    <w:basedOn w:val="1"/>
    <w:next w:val="1"/>
    <w:semiHidden/>
    <w:uiPriority w:val="0"/>
    <w:pPr>
      <w:widowControl w:val="0"/>
      <w:tabs>
        <w:tab w:val="clear" w:pos="377"/>
      </w:tabs>
      <w:spacing w:line="240" w:lineRule="auto"/>
      <w:ind w:left="2100" w:leftChars="1000"/>
    </w:pPr>
    <w:rPr>
      <w:kern w:val="2"/>
      <w:sz w:val="21"/>
    </w:rPr>
  </w:style>
  <w:style w:type="paragraph" w:styleId="15">
    <w:name w:val="table of figures"/>
    <w:basedOn w:val="1"/>
    <w:next w:val="1"/>
    <w:uiPriority w:val="0"/>
    <w:pPr>
      <w:ind w:left="200" w:leftChars="200" w:hanging="200" w:hangingChars="200"/>
    </w:pPr>
  </w:style>
  <w:style w:type="paragraph" w:styleId="16">
    <w:name w:val="toc 2"/>
    <w:basedOn w:val="1"/>
    <w:next w:val="1"/>
    <w:uiPriority w:val="39"/>
    <w:pPr>
      <w:tabs>
        <w:tab w:val="clear" w:pos="377"/>
      </w:tabs>
      <w:ind w:left="420" w:leftChars="200"/>
    </w:pPr>
  </w:style>
  <w:style w:type="table" w:styleId="18">
    <w:name w:val="Table Grid"/>
    <w:basedOn w:val="17"/>
    <w:uiPriority w:val="0"/>
    <w:pPr>
      <w:widowControl w:val="0"/>
      <w:spacing w:line="312"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page number"/>
    <w:uiPriority w:val="0"/>
  </w:style>
  <w:style w:type="character" w:styleId="21">
    <w:name w:val="Hyperlink"/>
    <w:uiPriority w:val="99"/>
    <w:rPr>
      <w:color w:val="0000FF"/>
      <w:u w:val="single"/>
    </w:rPr>
  </w:style>
  <w:style w:type="paragraph" w:customStyle="1" w:styleId="22">
    <w:name w:val="毕设图1"/>
    <w:basedOn w:val="1"/>
    <w:link w:val="26"/>
    <w:uiPriority w:val="0"/>
    <w:pPr>
      <w:jc w:val="center"/>
    </w:pPr>
    <w:rPr>
      <w:sz w:val="21"/>
    </w:rPr>
  </w:style>
  <w:style w:type="paragraph" w:customStyle="1" w:styleId="23">
    <w:name w:val="毕设表2"/>
    <w:basedOn w:val="1"/>
    <w:uiPriority w:val="0"/>
    <w:pPr>
      <w:jc w:val="center"/>
    </w:pPr>
    <w:rPr>
      <w:rFonts w:hint="eastAsia"/>
      <w:sz w:val="21"/>
    </w:rPr>
  </w:style>
  <w:style w:type="character" w:customStyle="1" w:styleId="24">
    <w:name w:val="正文文本缩进 字符"/>
    <w:link w:val="7"/>
    <w:uiPriority w:val="0"/>
    <w:rPr>
      <w:sz w:val="24"/>
      <w:szCs w:val="24"/>
    </w:rPr>
  </w:style>
  <w:style w:type="character" w:customStyle="1" w:styleId="25">
    <w:name w:val="正文文本缩进 2 字符"/>
    <w:link w:val="9"/>
    <w:uiPriority w:val="0"/>
    <w:rPr>
      <w:kern w:val="2"/>
      <w:sz w:val="24"/>
      <w:szCs w:val="24"/>
    </w:rPr>
  </w:style>
  <w:style w:type="character" w:customStyle="1" w:styleId="26">
    <w:name w:val="毕设图1 Char"/>
    <w:link w:val="22"/>
    <w:uiPriority w:val="0"/>
    <w:rPr>
      <w:rFonts w:ascii="Times New Roman" w:hAnsi="Times New Roman"/>
      <w:sz w:val="21"/>
    </w:rPr>
  </w:style>
  <w:style w:type="character" w:customStyle="1" w:styleId="27">
    <w:name w:val="图名英文 Char"/>
    <w:link w:val="28"/>
    <w:uiPriority w:val="0"/>
    <w:rPr>
      <w:rFonts w:eastAsia="宋体"/>
      <w:sz w:val="21"/>
      <w:szCs w:val="21"/>
      <w:lang w:val="en-US" w:eastAsia="en-US" w:bidi="en-US"/>
    </w:rPr>
  </w:style>
  <w:style w:type="paragraph" w:customStyle="1" w:styleId="28">
    <w:name w:val="图名英文"/>
    <w:basedOn w:val="1"/>
    <w:link w:val="27"/>
    <w:qFormat/>
    <w:uiPriority w:val="0"/>
    <w:pPr>
      <w:tabs>
        <w:tab w:val="clear" w:pos="377"/>
      </w:tabs>
      <w:snapToGrid w:val="0"/>
      <w:ind w:firstLine="480" w:firstLineChars="200"/>
      <w:jc w:val="center"/>
    </w:pPr>
    <w:rPr>
      <w:sz w:val="21"/>
      <w:szCs w:val="21"/>
      <w:lang w:eastAsia="en-US" w:bidi="en-US"/>
    </w:rPr>
  </w:style>
  <w:style w:type="character" w:customStyle="1" w:styleId="29">
    <w:name w:val="图名中文 Char"/>
    <w:link w:val="30"/>
    <w:uiPriority w:val="0"/>
    <w:rPr>
      <w:rFonts w:ascii="宋体" w:hAnsi="宋体" w:eastAsia="宋体"/>
      <w:sz w:val="21"/>
      <w:szCs w:val="21"/>
      <w:lang w:val="en-US" w:eastAsia="en-US" w:bidi="en-US"/>
    </w:rPr>
  </w:style>
  <w:style w:type="paragraph" w:customStyle="1" w:styleId="30">
    <w:name w:val="图名中文"/>
    <w:basedOn w:val="1"/>
    <w:link w:val="29"/>
    <w:qFormat/>
    <w:uiPriority w:val="0"/>
    <w:pPr>
      <w:tabs>
        <w:tab w:val="clear" w:pos="377"/>
      </w:tabs>
      <w:snapToGrid w:val="0"/>
      <w:ind w:firstLine="480" w:firstLineChars="200"/>
      <w:jc w:val="center"/>
    </w:pPr>
    <w:rPr>
      <w:rFonts w:ascii="宋体" w:hAnsi="宋体"/>
      <w:sz w:val="21"/>
      <w:szCs w:val="21"/>
      <w:lang w:eastAsia="en-US" w:bidi="en-US"/>
    </w:rPr>
  </w:style>
  <w:style w:type="character" w:customStyle="1" w:styleId="31">
    <w:name w:val="正文1 Char"/>
    <w:link w:val="32"/>
    <w:uiPriority w:val="0"/>
    <w:rPr>
      <w:rFonts w:eastAsia="宋体"/>
      <w:sz w:val="24"/>
      <w:lang w:val="en-US" w:eastAsia="en-US" w:bidi="en-US"/>
    </w:rPr>
  </w:style>
  <w:style w:type="paragraph" w:customStyle="1" w:styleId="32">
    <w:name w:val="正文1"/>
    <w:basedOn w:val="1"/>
    <w:link w:val="31"/>
    <w:uiPriority w:val="0"/>
    <w:pPr>
      <w:tabs>
        <w:tab w:val="clear" w:pos="377"/>
      </w:tabs>
      <w:snapToGrid w:val="0"/>
      <w:ind w:firstLine="480" w:firstLineChars="200"/>
      <w:jc w:val="left"/>
    </w:pPr>
    <w:rPr>
      <w:szCs w:val="20"/>
      <w:lang w:eastAsia="en-US" w:bidi="en-US"/>
    </w:rPr>
  </w:style>
  <w:style w:type="character" w:customStyle="1" w:styleId="33">
    <w:name w:val="关键词 Char"/>
    <w:uiPriority w:val="0"/>
    <w:rPr>
      <w:rFonts w:ascii="仿宋_GB2312" w:eastAsia="仿宋_GB2312"/>
      <w:sz w:val="24"/>
      <w:szCs w:val="24"/>
      <w:lang w:bidi="en-US"/>
    </w:rPr>
  </w:style>
  <w:style w:type="character" w:customStyle="1" w:styleId="34">
    <w:name w:val="参考文献正文 Char"/>
    <w:link w:val="35"/>
    <w:uiPriority w:val="0"/>
    <w:rPr>
      <w:rFonts w:ascii="宋体" w:hAnsi="宋体" w:eastAsia="宋体"/>
      <w:sz w:val="21"/>
      <w:szCs w:val="21"/>
      <w:lang w:val="en-US" w:eastAsia="zh-CN" w:bidi="en-US"/>
    </w:rPr>
  </w:style>
  <w:style w:type="paragraph" w:customStyle="1" w:styleId="35">
    <w:name w:val="参考文献正文"/>
    <w:basedOn w:val="1"/>
    <w:link w:val="34"/>
    <w:qFormat/>
    <w:uiPriority w:val="0"/>
    <w:pPr>
      <w:tabs>
        <w:tab w:val="clear" w:pos="377"/>
      </w:tabs>
      <w:snapToGrid w:val="0"/>
      <w:ind w:firstLine="480" w:firstLineChars="200"/>
      <w:jc w:val="left"/>
    </w:pPr>
    <w:rPr>
      <w:rFonts w:ascii="宋体" w:hAnsi="宋体"/>
      <w:sz w:val="21"/>
      <w:szCs w:val="21"/>
      <w:lang w:bidi="en-US"/>
    </w:rPr>
  </w:style>
  <w:style w:type="character" w:customStyle="1" w:styleId="36">
    <w:name w:val="关键词题头 Char"/>
    <w:uiPriority w:val="0"/>
    <w:rPr>
      <w:rFonts w:ascii="黑体" w:eastAsia="黑体"/>
      <w:sz w:val="24"/>
      <w:szCs w:val="24"/>
      <w:lang w:bidi="en-US"/>
    </w:rPr>
  </w:style>
  <w:style w:type="character" w:customStyle="1" w:styleId="37">
    <w:name w:val="英文关键词 Char"/>
    <w:uiPriority w:val="0"/>
    <w:rPr>
      <w:rFonts w:ascii="Calibri" w:hAnsi="Calibri" w:eastAsia="宋体"/>
      <w:sz w:val="24"/>
      <w:szCs w:val="24"/>
      <w:lang w:eastAsia="en-US" w:bidi="en-US"/>
    </w:rPr>
  </w:style>
  <w:style w:type="paragraph" w:customStyle="1" w:styleId="38">
    <w:name w:val="样式 标题 1 + 段后: 1 行"/>
    <w:basedOn w:val="2"/>
    <w:autoRedefine/>
    <w:qFormat/>
    <w:uiPriority w:val="0"/>
    <w:pPr>
      <w:keepLines w:val="0"/>
      <w:tabs>
        <w:tab w:val="clear" w:pos="377"/>
      </w:tabs>
      <w:snapToGrid w:val="0"/>
      <w:spacing w:after="240" w:afterLines="100"/>
      <w:jc w:val="left"/>
    </w:pPr>
    <w:rPr>
      <w:rFonts w:ascii="Cambria" w:hAnsi="Cambria" w:cs="宋体"/>
      <w:bCs w:val="0"/>
      <w:kern w:val="32"/>
      <w:szCs w:val="20"/>
      <w:lang w:bidi="en-US"/>
    </w:rPr>
  </w:style>
  <w:style w:type="paragraph" w:customStyle="1" w:styleId="39">
    <w:name w:val="样式 参考文献标题 + 段后: 1 行"/>
    <w:basedOn w:val="1"/>
    <w:autoRedefine/>
    <w:qFormat/>
    <w:uiPriority w:val="0"/>
    <w:pPr>
      <w:keepNext/>
      <w:tabs>
        <w:tab w:val="clear" w:pos="377"/>
      </w:tabs>
      <w:snapToGrid w:val="0"/>
      <w:spacing w:after="240" w:afterLines="100" w:line="360" w:lineRule="auto"/>
      <w:jc w:val="center"/>
      <w:outlineLvl w:val="0"/>
    </w:pPr>
    <w:rPr>
      <w:rFonts w:ascii="Cambria" w:hAnsi="Cambria" w:eastAsia="黑体" w:cs="宋体"/>
      <w:kern w:val="32"/>
      <w:sz w:val="30"/>
      <w:szCs w:val="20"/>
      <w:lang w:bidi="en-US"/>
    </w:rPr>
  </w:style>
  <w:style w:type="character" w:customStyle="1" w:styleId="40">
    <w:name w:val="10"/>
    <w:autoRedefine/>
    <w:qFormat/>
    <w:uiPriority w:val="0"/>
    <w:rPr>
      <w:rFonts w:hint="default" w:ascii="Times New Roman" w:hAnsi="Times New Roman" w:cs="Times New Roman"/>
    </w:rPr>
  </w:style>
  <w:style w:type="character" w:customStyle="1" w:styleId="41">
    <w:name w:val="15"/>
    <w:uiPriority w:val="0"/>
    <w:rPr>
      <w:rFonts w:hint="default" w:ascii="Times New Roman" w:hAnsi="Times New Roman" w:cs="Times New Roman"/>
    </w:rPr>
  </w:style>
  <w:style w:type="paragraph" w:customStyle="1" w:styleId="42">
    <w:name w:val="Revision"/>
    <w:unhideWhenUsed/>
    <w:uiPriority w:val="99"/>
    <w:rPr>
      <w:rFonts w:ascii="Times New Roman" w:hAnsi="Times New Roman" w:eastAsia="宋体" w:cs="Times New Roman"/>
      <w:sz w:val="24"/>
      <w:szCs w:val="24"/>
      <w:lang w:val="en-US" w:eastAsia="zh-CN" w:bidi="ar-SA"/>
    </w:rPr>
  </w:style>
  <w:style w:type="character" w:styleId="43">
    <w:name w:val="Placeholder Text"/>
    <w:basedOn w:val="19"/>
    <w:autoRedefine/>
    <w:unhideWhenUsed/>
    <w:qFormat/>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5" Type="http://schemas.microsoft.com/office/2011/relationships/people" Target="people.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oleObject" Target="embeddings/oleObject2.bin"/><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wmf"/><Relationship Id="rId3" Type="http://schemas.openxmlformats.org/officeDocument/2006/relationships/footnotes" Target="footnotes.xml"/><Relationship Id="rId29" Type="http://schemas.openxmlformats.org/officeDocument/2006/relationships/oleObject" Target="embeddings/oleObject1.bin"/><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Pages>51</Pages>
  <Words>4771</Words>
  <Characters>27197</Characters>
  <Lines>226</Lines>
  <Paragraphs>63</Paragraphs>
  <TotalTime>167</TotalTime>
  <ScaleCrop>false</ScaleCrop>
  <LinksUpToDate>false</LinksUpToDate>
  <CharactersWithSpaces>31905</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2024-05-13T06:08:00Z</dcterms:created>
  <dc:creator>tomtree</dc:creator>
  <cp:lastModifiedBy>小峰</cp:lastModifiedBy>
  <cp:lastPrinted>2017-06-09T03:54:00Z</cp:lastPrinted>
  <dcterms:modified xsi:type="dcterms:W3CDTF">2024-05-14T12:09:39Z</dcterms:modified>
  <dc:subject>模板</dc:subject>
  <dc:title>大连理工大学本科毕业设计（论文）模板</dc:title>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951B261BF0104FF0ACD40FAE2009A351_12</vt:lpwstr>
  </property>
</Properties>
</file>